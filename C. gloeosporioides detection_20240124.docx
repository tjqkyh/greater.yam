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4B1E9" w14:textId="20D72824" w:rsidR="00020890" w:rsidRPr="001A2603" w:rsidRDefault="00020890" w:rsidP="00020890">
      <w:pPr>
        <w:autoSpaceDE w:val="0"/>
        <w:autoSpaceDN w:val="0"/>
        <w:adjustRightInd w:val="0"/>
        <w:spacing w:line="360" w:lineRule="auto"/>
        <w:ind w:firstLineChars="150" w:firstLine="361"/>
        <w:jc w:val="center"/>
        <w:rPr>
          <w:rFonts w:ascii="Times New Roman" w:eastAsia="黑体" w:hAnsi="Times New Roman"/>
          <w:b/>
          <w:i/>
          <w:iCs/>
          <w:sz w:val="24"/>
          <w:szCs w:val="24"/>
        </w:rPr>
      </w:pPr>
      <w:r w:rsidRPr="001A2603">
        <w:rPr>
          <w:rFonts w:ascii="Times New Roman" w:eastAsia="黑体" w:hAnsi="Times New Roman"/>
          <w:b/>
          <w:sz w:val="24"/>
          <w:szCs w:val="24"/>
        </w:rPr>
        <w:t xml:space="preserve">Invention of </w:t>
      </w:r>
      <w:r w:rsidR="0078416B">
        <w:rPr>
          <w:rFonts w:ascii="Times New Roman" w:eastAsia="黑体" w:hAnsi="Times New Roman"/>
          <w:b/>
          <w:sz w:val="24"/>
          <w:szCs w:val="24"/>
        </w:rPr>
        <w:t>M</w:t>
      </w:r>
      <w:r w:rsidRPr="001A2603">
        <w:rPr>
          <w:rFonts w:ascii="Times New Roman" w:eastAsia="黑体" w:hAnsi="Times New Roman"/>
          <w:b/>
          <w:sz w:val="24"/>
          <w:szCs w:val="24"/>
        </w:rPr>
        <w:t xml:space="preserve">olecular </w:t>
      </w:r>
      <w:r w:rsidR="0078416B">
        <w:rPr>
          <w:rFonts w:ascii="Times New Roman" w:eastAsia="黑体" w:hAnsi="Times New Roman"/>
          <w:b/>
          <w:sz w:val="24"/>
          <w:szCs w:val="24"/>
        </w:rPr>
        <w:t>M</w:t>
      </w:r>
      <w:r w:rsidRPr="001A2603">
        <w:rPr>
          <w:rFonts w:ascii="Times New Roman" w:eastAsia="黑体" w:hAnsi="Times New Roman"/>
          <w:b/>
          <w:sz w:val="24"/>
          <w:szCs w:val="24"/>
        </w:rPr>
        <w:t xml:space="preserve">arkers </w:t>
      </w:r>
      <w:r w:rsidR="0078416B">
        <w:rPr>
          <w:rFonts w:ascii="Times New Roman" w:eastAsia="黑体" w:hAnsi="Times New Roman"/>
          <w:b/>
          <w:sz w:val="24"/>
          <w:szCs w:val="24"/>
        </w:rPr>
        <w:t>S</w:t>
      </w:r>
      <w:r w:rsidRPr="001A2603">
        <w:rPr>
          <w:rFonts w:ascii="Times New Roman" w:eastAsia="黑体" w:hAnsi="Times New Roman"/>
          <w:b/>
          <w:sz w:val="24"/>
          <w:szCs w:val="24"/>
        </w:rPr>
        <w:t xml:space="preserve">pecific and RPA </w:t>
      </w:r>
      <w:r w:rsidR="0078416B">
        <w:rPr>
          <w:rFonts w:ascii="Times New Roman" w:eastAsia="黑体" w:hAnsi="Times New Roman"/>
          <w:b/>
          <w:sz w:val="24"/>
          <w:szCs w:val="24"/>
        </w:rPr>
        <w:t>D</w:t>
      </w:r>
      <w:r w:rsidRPr="001A2603">
        <w:rPr>
          <w:rFonts w:ascii="Times New Roman" w:eastAsia="黑体" w:hAnsi="Times New Roman"/>
          <w:b/>
          <w:sz w:val="24"/>
          <w:szCs w:val="24"/>
        </w:rPr>
        <w:t xml:space="preserve">etection </w:t>
      </w:r>
      <w:r w:rsidR="0078416B">
        <w:rPr>
          <w:rFonts w:ascii="Times New Roman" w:eastAsia="黑体" w:hAnsi="Times New Roman"/>
          <w:b/>
          <w:sz w:val="24"/>
          <w:szCs w:val="24"/>
        </w:rPr>
        <w:t>K</w:t>
      </w:r>
      <w:r w:rsidRPr="001A2603">
        <w:rPr>
          <w:rFonts w:ascii="Times New Roman" w:eastAsia="黑体" w:hAnsi="Times New Roman"/>
          <w:b/>
          <w:sz w:val="24"/>
          <w:szCs w:val="24"/>
        </w:rPr>
        <w:t xml:space="preserve">it for </w:t>
      </w:r>
      <w:r w:rsidR="0024345E" w:rsidRPr="001A2603">
        <w:rPr>
          <w:rFonts w:ascii="Times New Roman" w:eastAsia="黑体" w:hAnsi="Times New Roman"/>
          <w:b/>
          <w:i/>
          <w:iCs/>
          <w:sz w:val="24"/>
          <w:szCs w:val="24"/>
        </w:rPr>
        <w:t>Colletotrichum</w:t>
      </w:r>
      <w:r w:rsidRPr="001A2603">
        <w:rPr>
          <w:rFonts w:ascii="Times New Roman" w:eastAsia="黑体" w:hAnsi="Times New Roman"/>
          <w:b/>
          <w:i/>
          <w:iCs/>
          <w:sz w:val="24"/>
          <w:szCs w:val="24"/>
        </w:rPr>
        <w:t xml:space="preserve"> gloeosporioides</w:t>
      </w:r>
      <w:r w:rsidRPr="001A2603">
        <w:rPr>
          <w:rFonts w:ascii="Times New Roman" w:eastAsia="黑体" w:hAnsi="Times New Roman"/>
          <w:b/>
          <w:sz w:val="24"/>
          <w:szCs w:val="24"/>
        </w:rPr>
        <w:t xml:space="preserve"> in</w:t>
      </w:r>
      <w:r w:rsidRPr="001A2603">
        <w:rPr>
          <w:rFonts w:ascii="Times New Roman" w:eastAsia="黑体" w:hAnsi="Times New Roman"/>
          <w:b/>
          <w:i/>
          <w:iCs/>
          <w:sz w:val="24"/>
          <w:szCs w:val="24"/>
        </w:rPr>
        <w:t xml:space="preserve"> </w:t>
      </w:r>
      <w:r w:rsidR="0024345E" w:rsidRPr="001A2603">
        <w:rPr>
          <w:rFonts w:ascii="Times New Roman" w:eastAsia="黑体" w:hAnsi="Times New Roman"/>
          <w:b/>
          <w:i/>
          <w:iCs/>
          <w:sz w:val="24"/>
          <w:szCs w:val="24"/>
        </w:rPr>
        <w:t xml:space="preserve">Dioscorea </w:t>
      </w:r>
      <w:proofErr w:type="spellStart"/>
      <w:r w:rsidR="0024345E" w:rsidRPr="001A2603">
        <w:rPr>
          <w:rFonts w:ascii="Times New Roman" w:eastAsia="黑体" w:hAnsi="Times New Roman"/>
          <w:b/>
          <w:i/>
          <w:iCs/>
          <w:sz w:val="24"/>
          <w:szCs w:val="24"/>
        </w:rPr>
        <w:t>alata</w:t>
      </w:r>
      <w:proofErr w:type="spellEnd"/>
    </w:p>
    <w:p w14:paraId="110C28B2" w14:textId="77777777" w:rsidR="001A2603" w:rsidRDefault="001A2603" w:rsidP="00020890">
      <w:pPr>
        <w:autoSpaceDE w:val="0"/>
        <w:autoSpaceDN w:val="0"/>
        <w:adjustRightInd w:val="0"/>
        <w:spacing w:line="360" w:lineRule="auto"/>
        <w:ind w:firstLineChars="150" w:firstLine="316"/>
        <w:jc w:val="center"/>
        <w:rPr>
          <w:rFonts w:ascii="Times New Roman" w:eastAsia="黑体" w:hAnsi="Times New Roman"/>
          <w:b/>
          <w:szCs w:val="21"/>
        </w:rPr>
      </w:pPr>
    </w:p>
    <w:p w14:paraId="3BAA2B26" w14:textId="731DD60E" w:rsidR="00020890" w:rsidRDefault="00020890" w:rsidP="00020890">
      <w:pPr>
        <w:autoSpaceDE w:val="0"/>
        <w:autoSpaceDN w:val="0"/>
        <w:adjustRightInd w:val="0"/>
        <w:spacing w:line="360" w:lineRule="auto"/>
        <w:ind w:firstLineChars="150" w:firstLine="360"/>
        <w:jc w:val="center"/>
        <w:rPr>
          <w:rStyle w:val="fontstyle01"/>
          <w:szCs w:val="21"/>
        </w:rPr>
      </w:pPr>
      <w:r>
        <w:rPr>
          <w:rStyle w:val="fontstyle01"/>
          <w:szCs w:val="21"/>
        </w:rPr>
        <w:t>XU Weiteng</w:t>
      </w:r>
      <w:r w:rsidR="007E5DC2" w:rsidRPr="00EE0FC2">
        <w:rPr>
          <w:rStyle w:val="fontstyle01"/>
          <w:szCs w:val="21"/>
          <w:vertAlign w:val="superscript"/>
        </w:rPr>
        <w:t>1</w:t>
      </w:r>
      <w:r w:rsidR="007E5DC2">
        <w:rPr>
          <w:rStyle w:val="fontstyle01"/>
          <w:szCs w:val="21"/>
          <w:vertAlign w:val="superscript"/>
        </w:rPr>
        <w:t>,2,3</w:t>
      </w:r>
      <w:r w:rsidR="007E5DC2" w:rsidRPr="00EE0FC2">
        <w:rPr>
          <w:rStyle w:val="fontstyle01"/>
          <w:szCs w:val="21"/>
          <w:vertAlign w:val="superscript"/>
        </w:rPr>
        <w:t>†</w:t>
      </w:r>
      <w:r>
        <w:rPr>
          <w:rStyle w:val="fontstyle01"/>
          <w:szCs w:val="21"/>
        </w:rPr>
        <w:t>, LU Xinyu</w:t>
      </w:r>
      <w:r w:rsidR="00B53688" w:rsidRPr="001A0382">
        <w:rPr>
          <w:rStyle w:val="fontstyle01"/>
          <w:szCs w:val="21"/>
          <w:vertAlign w:val="superscript"/>
        </w:rPr>
        <w:t>1</w:t>
      </w:r>
      <w:r w:rsidR="00B53688">
        <w:rPr>
          <w:rStyle w:val="fontstyle01"/>
          <w:szCs w:val="21"/>
          <w:vertAlign w:val="superscript"/>
        </w:rPr>
        <w:t>,2,3</w:t>
      </w:r>
      <w:r w:rsidR="007E5DC2" w:rsidRPr="001A0382">
        <w:rPr>
          <w:rStyle w:val="fontstyle01"/>
          <w:szCs w:val="21"/>
          <w:vertAlign w:val="superscript"/>
        </w:rPr>
        <w:t>†</w:t>
      </w:r>
      <w:r>
        <w:rPr>
          <w:rStyle w:val="fontstyle01"/>
          <w:szCs w:val="21"/>
        </w:rPr>
        <w:t>, WANG Yue</w:t>
      </w:r>
      <w:r w:rsidR="00B53688" w:rsidRPr="001A0382">
        <w:rPr>
          <w:rStyle w:val="fontstyle01"/>
          <w:szCs w:val="21"/>
          <w:vertAlign w:val="superscript"/>
        </w:rPr>
        <w:t>1</w:t>
      </w:r>
      <w:r w:rsidR="00B53688">
        <w:rPr>
          <w:rStyle w:val="fontstyle01"/>
          <w:szCs w:val="21"/>
          <w:vertAlign w:val="superscript"/>
        </w:rPr>
        <w:t>,2,3</w:t>
      </w:r>
      <w:r>
        <w:rPr>
          <w:rStyle w:val="fontstyle01"/>
          <w:szCs w:val="21"/>
        </w:rPr>
        <w:t>, LI Minghan</w:t>
      </w:r>
      <w:r w:rsidR="00B53688" w:rsidRPr="001A0382">
        <w:rPr>
          <w:rStyle w:val="fontstyle01"/>
          <w:szCs w:val="21"/>
          <w:vertAlign w:val="superscript"/>
        </w:rPr>
        <w:t>1</w:t>
      </w:r>
      <w:r w:rsidR="00B53688">
        <w:rPr>
          <w:rStyle w:val="fontstyle01"/>
          <w:szCs w:val="21"/>
          <w:vertAlign w:val="superscript"/>
        </w:rPr>
        <w:t>,2,3</w:t>
      </w:r>
      <w:r>
        <w:rPr>
          <w:rStyle w:val="fontstyle01"/>
          <w:szCs w:val="21"/>
        </w:rPr>
        <w:t xml:space="preserve">, </w:t>
      </w:r>
      <w:r w:rsidR="0073312A" w:rsidRPr="0073312A">
        <w:rPr>
          <w:rStyle w:val="fontstyle01"/>
          <w:szCs w:val="21"/>
        </w:rPr>
        <w:t>Hu Ke</w:t>
      </w:r>
      <w:r w:rsidR="0073312A" w:rsidRPr="001A0382">
        <w:rPr>
          <w:rStyle w:val="fontstyle01"/>
          <w:szCs w:val="21"/>
          <w:vertAlign w:val="superscript"/>
        </w:rPr>
        <w:t>1</w:t>
      </w:r>
      <w:r w:rsidR="0073312A">
        <w:rPr>
          <w:rStyle w:val="fontstyle01"/>
          <w:szCs w:val="21"/>
          <w:vertAlign w:val="superscript"/>
        </w:rPr>
        <w:t>,2,3</w:t>
      </w:r>
      <w:r w:rsidR="0073312A">
        <w:rPr>
          <w:rStyle w:val="fontstyle01"/>
          <w:rFonts w:hint="eastAsia"/>
          <w:szCs w:val="21"/>
        </w:rPr>
        <w:t>,</w:t>
      </w:r>
      <w:r w:rsidR="0073312A">
        <w:rPr>
          <w:rStyle w:val="fontstyle01"/>
          <w:szCs w:val="21"/>
        </w:rPr>
        <w:t xml:space="preserve"> Shen Zijie</w:t>
      </w:r>
      <w:r w:rsidR="0073312A" w:rsidRPr="001A0382">
        <w:rPr>
          <w:rStyle w:val="fontstyle01"/>
          <w:szCs w:val="21"/>
          <w:vertAlign w:val="superscript"/>
        </w:rPr>
        <w:t>1</w:t>
      </w:r>
      <w:r w:rsidR="0073312A">
        <w:rPr>
          <w:rStyle w:val="fontstyle01"/>
          <w:szCs w:val="21"/>
          <w:vertAlign w:val="superscript"/>
        </w:rPr>
        <w:t>,2,3</w:t>
      </w:r>
      <w:r w:rsidR="0073312A">
        <w:rPr>
          <w:rStyle w:val="fontstyle01"/>
          <w:szCs w:val="21"/>
        </w:rPr>
        <w:t xml:space="preserve">, </w:t>
      </w:r>
      <w:r>
        <w:rPr>
          <w:rStyle w:val="fontstyle01"/>
          <w:szCs w:val="21"/>
        </w:rPr>
        <w:t>SUN Xiaoqin</w:t>
      </w:r>
      <w:r w:rsidR="00B53688" w:rsidRPr="001A0382">
        <w:rPr>
          <w:rStyle w:val="fontstyle01"/>
          <w:szCs w:val="21"/>
          <w:vertAlign w:val="superscript"/>
        </w:rPr>
        <w:t>1</w:t>
      </w:r>
      <w:r w:rsidR="00B53688">
        <w:rPr>
          <w:rStyle w:val="fontstyle01"/>
          <w:szCs w:val="21"/>
          <w:vertAlign w:val="superscript"/>
        </w:rPr>
        <w:t>,2,3</w:t>
      </w:r>
      <w:r w:rsidRPr="00EE0FC2">
        <w:rPr>
          <w:rStyle w:val="fontstyle01"/>
          <w:szCs w:val="21"/>
          <w:vertAlign w:val="superscript"/>
        </w:rPr>
        <w:t>*</w:t>
      </w:r>
      <w:r>
        <w:rPr>
          <w:rStyle w:val="fontstyle01"/>
          <w:szCs w:val="21"/>
        </w:rPr>
        <w:t>,</w:t>
      </w:r>
      <w:r w:rsidR="0073312A" w:rsidRPr="0073312A">
        <w:t xml:space="preserve"> </w:t>
      </w:r>
      <w:r>
        <w:rPr>
          <w:rStyle w:val="fontstyle01"/>
          <w:szCs w:val="21"/>
        </w:rPr>
        <w:t>ZHANG Yanmei</w:t>
      </w:r>
      <w:r w:rsidR="00B53688" w:rsidRPr="001A0382">
        <w:rPr>
          <w:rStyle w:val="fontstyle01"/>
          <w:szCs w:val="21"/>
          <w:vertAlign w:val="superscript"/>
        </w:rPr>
        <w:t>1</w:t>
      </w:r>
      <w:r w:rsidR="00B53688">
        <w:rPr>
          <w:rStyle w:val="fontstyle01"/>
          <w:szCs w:val="21"/>
          <w:vertAlign w:val="superscript"/>
        </w:rPr>
        <w:t>,2,3</w:t>
      </w:r>
      <w:r w:rsidRPr="00EE0FC2">
        <w:rPr>
          <w:rStyle w:val="fontstyle01"/>
          <w:szCs w:val="21"/>
          <w:vertAlign w:val="superscript"/>
        </w:rPr>
        <w:t>*</w:t>
      </w:r>
    </w:p>
    <w:p w14:paraId="0990ADA1" w14:textId="77777777" w:rsidR="002B1496" w:rsidRDefault="007E5DC2" w:rsidP="00020890">
      <w:pPr>
        <w:spacing w:line="360" w:lineRule="auto"/>
        <w:rPr>
          <w:rStyle w:val="fontstyle01"/>
          <w:sz w:val="15"/>
          <w:szCs w:val="15"/>
        </w:rPr>
      </w:pPr>
      <w:r w:rsidRPr="007E5DC2">
        <w:rPr>
          <w:rStyle w:val="fontstyle01"/>
          <w:sz w:val="15"/>
          <w:szCs w:val="15"/>
        </w:rPr>
        <w:t>1 Institute of Botany, Jiangsu Province and Chinese Academy of Sciences, Nanjing, China, 2 Jiangsu</w:t>
      </w:r>
      <w:r>
        <w:rPr>
          <w:rStyle w:val="fontstyle01"/>
          <w:rFonts w:hint="eastAsia"/>
          <w:sz w:val="15"/>
          <w:szCs w:val="15"/>
        </w:rPr>
        <w:t xml:space="preserve"> </w:t>
      </w:r>
      <w:r w:rsidRPr="007E5DC2">
        <w:rPr>
          <w:rStyle w:val="fontstyle01"/>
          <w:sz w:val="15"/>
          <w:szCs w:val="15"/>
        </w:rPr>
        <w:t>Key Laboratory for the Research and Utilization of Plant Resources, Nanjing, China,</w:t>
      </w:r>
      <w:r>
        <w:rPr>
          <w:rStyle w:val="fontstyle01"/>
          <w:rFonts w:hint="eastAsia"/>
          <w:sz w:val="15"/>
          <w:szCs w:val="15"/>
        </w:rPr>
        <w:t xml:space="preserve"> </w:t>
      </w:r>
      <w:r w:rsidRPr="007E5DC2">
        <w:rPr>
          <w:rStyle w:val="fontstyle01"/>
          <w:sz w:val="15"/>
          <w:szCs w:val="15"/>
        </w:rPr>
        <w:t>3 Jiangsu</w:t>
      </w:r>
      <w:r>
        <w:rPr>
          <w:rStyle w:val="fontstyle01"/>
          <w:rFonts w:hint="eastAsia"/>
          <w:sz w:val="15"/>
          <w:szCs w:val="15"/>
        </w:rPr>
        <w:t xml:space="preserve"> </w:t>
      </w:r>
      <w:r w:rsidRPr="007E5DC2">
        <w:rPr>
          <w:rStyle w:val="fontstyle01"/>
          <w:sz w:val="15"/>
          <w:szCs w:val="15"/>
        </w:rPr>
        <w:t>Provincial Science and Technology Resources Coordination Platform (Agricultural Germplasm</w:t>
      </w:r>
      <w:r>
        <w:rPr>
          <w:rStyle w:val="fontstyle01"/>
          <w:rFonts w:hint="eastAsia"/>
          <w:sz w:val="15"/>
          <w:szCs w:val="15"/>
        </w:rPr>
        <w:t xml:space="preserve"> </w:t>
      </w:r>
      <w:r w:rsidRPr="007E5DC2">
        <w:rPr>
          <w:rStyle w:val="fontstyle01"/>
          <w:sz w:val="15"/>
          <w:szCs w:val="15"/>
        </w:rPr>
        <w:t>Resources) Germplasm Resources Nursery of Medicinal Plants, Nanjing, China</w:t>
      </w:r>
      <w:r>
        <w:rPr>
          <w:rStyle w:val="fontstyle01"/>
          <w:sz w:val="15"/>
          <w:szCs w:val="15"/>
        </w:rPr>
        <w:t>.</w:t>
      </w:r>
    </w:p>
    <w:p w14:paraId="2E99A7CA" w14:textId="77777777" w:rsidR="001A2603" w:rsidRDefault="001A2603" w:rsidP="00020890">
      <w:pPr>
        <w:spacing w:line="360" w:lineRule="auto"/>
        <w:rPr>
          <w:rStyle w:val="fontstyle01"/>
          <w:sz w:val="15"/>
          <w:szCs w:val="15"/>
        </w:rPr>
      </w:pPr>
    </w:p>
    <w:p w14:paraId="3DFC0EDA" w14:textId="0B94D90E" w:rsidR="00020890" w:rsidRDefault="00020890" w:rsidP="00020890">
      <w:pPr>
        <w:spacing w:line="360" w:lineRule="auto"/>
        <w:rPr>
          <w:rFonts w:eastAsia="宋体"/>
          <w:sz w:val="18"/>
          <w:szCs w:val="18"/>
        </w:rPr>
      </w:pPr>
      <w:commentRangeStart w:id="0"/>
      <w:r>
        <w:rPr>
          <w:rFonts w:ascii="Times New Roman" w:eastAsia="宋体" w:hAnsi="Times New Roman"/>
          <w:b/>
          <w:bCs/>
          <w:sz w:val="18"/>
          <w:szCs w:val="18"/>
        </w:rPr>
        <w:t>Abstract</w:t>
      </w:r>
      <w:r>
        <w:rPr>
          <w:rFonts w:ascii="Times New Roman" w:eastAsia="宋体" w:hAnsi="Times New Roman"/>
          <w:sz w:val="18"/>
          <w:szCs w:val="18"/>
        </w:rPr>
        <w:t xml:space="preserve"> </w:t>
      </w:r>
      <w:commentRangeEnd w:id="0"/>
      <w:r w:rsidR="00FE4711">
        <w:rPr>
          <w:rStyle w:val="a7"/>
        </w:rPr>
        <w:commentReference w:id="0"/>
      </w:r>
      <w:r w:rsidR="00F10F74">
        <w:rPr>
          <w:rFonts w:ascii="Times New Roman" w:eastAsia="宋体" w:hAnsi="Times New Roman"/>
          <w:sz w:val="18"/>
          <w:szCs w:val="18"/>
        </w:rPr>
        <w:t>The greater yam</w:t>
      </w:r>
      <w:r w:rsidR="00F10F74">
        <w:rPr>
          <w:rFonts w:ascii="Times New Roman" w:eastAsia="宋体" w:hAnsi="Times New Roman"/>
          <w:i/>
          <w:iCs/>
          <w:sz w:val="18"/>
          <w:szCs w:val="18"/>
        </w:rPr>
        <w:t xml:space="preserve"> </w:t>
      </w:r>
      <w:r w:rsidR="00F10F74">
        <w:rPr>
          <w:rFonts w:ascii="Times New Roman" w:eastAsia="宋体" w:hAnsi="Times New Roman"/>
          <w:sz w:val="18"/>
          <w:szCs w:val="18"/>
        </w:rPr>
        <w:t>(</w:t>
      </w:r>
      <w:r w:rsidR="0024345E" w:rsidRPr="0024345E">
        <w:rPr>
          <w:rFonts w:ascii="Times New Roman" w:eastAsia="宋体" w:hAnsi="Times New Roman"/>
          <w:i/>
          <w:iCs/>
          <w:sz w:val="18"/>
          <w:szCs w:val="18"/>
        </w:rPr>
        <w:t xml:space="preserve">Dioscorea </w:t>
      </w:r>
      <w:proofErr w:type="spellStart"/>
      <w:r w:rsidR="0024345E" w:rsidRPr="0024345E">
        <w:rPr>
          <w:rFonts w:ascii="Times New Roman" w:eastAsia="宋体" w:hAnsi="Times New Roman"/>
          <w:i/>
          <w:iCs/>
          <w:sz w:val="18"/>
          <w:szCs w:val="18"/>
        </w:rPr>
        <w:t>alata</w:t>
      </w:r>
      <w:proofErr w:type="spellEnd"/>
      <w:r w:rsidR="00F10F74">
        <w:rPr>
          <w:rFonts w:ascii="Times New Roman" w:eastAsia="宋体" w:hAnsi="Times New Roman"/>
          <w:sz w:val="18"/>
          <w:szCs w:val="18"/>
        </w:rPr>
        <w:t>)</w:t>
      </w:r>
      <w:r>
        <w:rPr>
          <w:rFonts w:ascii="Times New Roman" w:eastAsia="宋体" w:hAnsi="Times New Roman"/>
          <w:sz w:val="18"/>
          <w:szCs w:val="18"/>
        </w:rPr>
        <w:t>, a widely cultivated and nutritious food crop, suffers from widespread yield reduction</w:t>
      </w:r>
      <w:r w:rsidR="001424B8">
        <w:rPr>
          <w:rFonts w:ascii="Times New Roman" w:eastAsia="宋体" w:hAnsi="Times New Roman"/>
          <w:sz w:val="18"/>
          <w:szCs w:val="18"/>
        </w:rPr>
        <w:t xml:space="preserve"> </w:t>
      </w:r>
      <w:r>
        <w:rPr>
          <w:rFonts w:ascii="Times New Roman" w:eastAsia="宋体" w:hAnsi="Times New Roman"/>
          <w:sz w:val="18"/>
          <w:szCs w:val="18"/>
        </w:rPr>
        <w:t xml:space="preserve">due to anthracnose caused by </w:t>
      </w:r>
      <w:r w:rsidR="0024345E" w:rsidRPr="0024345E">
        <w:rPr>
          <w:rFonts w:ascii="Times New Roman" w:eastAsia="宋体" w:hAnsi="Times New Roman"/>
          <w:i/>
          <w:iCs/>
          <w:sz w:val="18"/>
          <w:szCs w:val="18"/>
        </w:rPr>
        <w:t>Colletotrichum</w:t>
      </w:r>
      <w:r>
        <w:rPr>
          <w:rFonts w:ascii="Times New Roman" w:eastAsia="宋体" w:hAnsi="Times New Roman"/>
          <w:i/>
          <w:iCs/>
          <w:sz w:val="18"/>
          <w:szCs w:val="18"/>
        </w:rPr>
        <w:t xml:space="preserve"> gloeosporioides</w:t>
      </w:r>
      <w:r>
        <w:rPr>
          <w:rFonts w:ascii="Times New Roman" w:eastAsia="宋体" w:hAnsi="Times New Roman"/>
          <w:sz w:val="18"/>
          <w:szCs w:val="18"/>
        </w:rPr>
        <w:t xml:space="preserve">. Anthracnose is latent in the early stages of plant infection, making early prevention difficult and causing significant harm to agricultural production. This study uses bioinformatics to conduct comparative genomics analysis on 60 species of anthracnose fungi, selecting 17 groups of </w:t>
      </w:r>
      <w:r w:rsidR="0024345E" w:rsidRPr="0024345E">
        <w:rPr>
          <w:rFonts w:ascii="Times New Roman" w:eastAsia="宋体" w:hAnsi="Times New Roman"/>
          <w:i/>
          <w:iCs/>
          <w:sz w:val="18"/>
          <w:szCs w:val="18"/>
        </w:rPr>
        <w:t>C. gloeosporioides</w:t>
      </w:r>
      <w:r>
        <w:rPr>
          <w:rFonts w:ascii="Times New Roman" w:eastAsia="宋体" w:hAnsi="Times New Roman"/>
          <w:sz w:val="18"/>
          <w:szCs w:val="18"/>
        </w:rPr>
        <w:t xml:space="preserve">-specific genes. Primers were designed for the more conserved specific gene sequences, and 4 pairs of primers with strong specificity and high sensitivity were finally selected, which can specifically identify </w:t>
      </w:r>
      <w:r w:rsidR="0024345E" w:rsidRPr="0024345E">
        <w:rPr>
          <w:rFonts w:ascii="Times New Roman" w:eastAsia="宋体" w:hAnsi="Times New Roman"/>
          <w:i/>
          <w:iCs/>
          <w:sz w:val="18"/>
          <w:szCs w:val="18"/>
        </w:rPr>
        <w:t>C. gloeosporioides</w:t>
      </w:r>
      <w:r>
        <w:rPr>
          <w:rFonts w:ascii="Times New Roman" w:eastAsia="宋体" w:hAnsi="Times New Roman"/>
          <w:sz w:val="18"/>
          <w:szCs w:val="18"/>
        </w:rPr>
        <w:t xml:space="preserve">, with a primer detection sensitivity of 0.1 ng/μL. To further establish a rapid, portable, and operable anthracnose diagnostic method suitable for field use, specific RPA primer probe combinations were designed, and an RPA detection kit for </w:t>
      </w:r>
      <w:r w:rsidR="0024345E" w:rsidRPr="0024345E">
        <w:rPr>
          <w:rFonts w:ascii="Times New Roman" w:eastAsia="宋体" w:hAnsi="Times New Roman"/>
          <w:i/>
          <w:iCs/>
          <w:sz w:val="18"/>
          <w:szCs w:val="18"/>
        </w:rPr>
        <w:t>C. gloeosporioides</w:t>
      </w:r>
      <w:r>
        <w:rPr>
          <w:rFonts w:ascii="Times New Roman" w:eastAsia="宋体" w:hAnsi="Times New Roman"/>
          <w:sz w:val="18"/>
          <w:szCs w:val="18"/>
        </w:rPr>
        <w:t xml:space="preserve"> was invented, with a sensitivity reaching the picogram (</w:t>
      </w:r>
      <w:proofErr w:type="spellStart"/>
      <w:r>
        <w:rPr>
          <w:rFonts w:ascii="Times New Roman" w:eastAsia="宋体" w:hAnsi="Times New Roman"/>
          <w:sz w:val="18"/>
          <w:szCs w:val="18"/>
        </w:rPr>
        <w:t>pg</w:t>
      </w:r>
      <w:proofErr w:type="spellEnd"/>
      <w:r>
        <w:rPr>
          <w:rFonts w:ascii="Times New Roman" w:eastAsia="宋体" w:hAnsi="Times New Roman"/>
          <w:sz w:val="18"/>
          <w:szCs w:val="18"/>
        </w:rPr>
        <w:t xml:space="preserve">) level, successfully establishing a rapid visualization diagnosis method for field yam anthracnose. This study has developed molecular markers for the identification of </w:t>
      </w:r>
      <w:r w:rsidR="0024345E" w:rsidRPr="0024345E">
        <w:rPr>
          <w:rFonts w:ascii="Times New Roman" w:eastAsia="宋体" w:hAnsi="Times New Roman"/>
          <w:i/>
          <w:iCs/>
          <w:sz w:val="18"/>
          <w:szCs w:val="18"/>
        </w:rPr>
        <w:t>C. gloeosporioides</w:t>
      </w:r>
      <w:r>
        <w:rPr>
          <w:rFonts w:ascii="Times New Roman" w:eastAsia="宋体" w:hAnsi="Times New Roman"/>
          <w:sz w:val="18"/>
          <w:szCs w:val="18"/>
        </w:rPr>
        <w:t xml:space="preserve"> based on specific genes</w:t>
      </w:r>
      <w:r w:rsidR="001424B8">
        <w:rPr>
          <w:rFonts w:ascii="Times New Roman" w:eastAsia="宋体" w:hAnsi="Times New Roman" w:hint="eastAsia"/>
          <w:sz w:val="18"/>
          <w:szCs w:val="18"/>
        </w:rPr>
        <w:t>,</w:t>
      </w:r>
      <w:r w:rsidR="00352752">
        <w:rPr>
          <w:rFonts w:ascii="Times New Roman" w:eastAsia="宋体" w:hAnsi="Times New Roman"/>
          <w:sz w:val="18"/>
          <w:szCs w:val="18"/>
        </w:rPr>
        <w:t xml:space="preserve"> </w:t>
      </w:r>
      <w:r w:rsidR="001424B8">
        <w:rPr>
          <w:rFonts w:ascii="Times New Roman" w:eastAsia="宋体" w:hAnsi="Times New Roman"/>
          <w:sz w:val="18"/>
          <w:szCs w:val="18"/>
        </w:rPr>
        <w:t>which</w:t>
      </w:r>
      <w:r>
        <w:rPr>
          <w:rFonts w:ascii="Times New Roman" w:eastAsia="宋体" w:hAnsi="Times New Roman"/>
          <w:sz w:val="18"/>
          <w:szCs w:val="18"/>
        </w:rPr>
        <w:t xml:space="preserve"> can be applied to the prevention and control of yam anthracnose, and also have reference value for the identification and diagnosis of other plant pathogens.</w:t>
      </w:r>
    </w:p>
    <w:p w14:paraId="09D28B87" w14:textId="1C0D24EA" w:rsidR="00020890" w:rsidRDefault="00020890" w:rsidP="00020890">
      <w:pPr>
        <w:spacing w:line="360" w:lineRule="auto"/>
        <w:rPr>
          <w:rFonts w:ascii="Times New Roman" w:eastAsia="宋体" w:hAnsi="Times New Roman"/>
          <w:sz w:val="18"/>
          <w:szCs w:val="18"/>
        </w:rPr>
      </w:pPr>
      <w:r>
        <w:rPr>
          <w:rFonts w:ascii="Times New Roman" w:eastAsia="宋体" w:hAnsi="Times New Roman"/>
          <w:b/>
          <w:bCs/>
          <w:sz w:val="18"/>
          <w:szCs w:val="18"/>
        </w:rPr>
        <w:t>Keywords</w:t>
      </w:r>
      <w:r>
        <w:rPr>
          <w:rFonts w:ascii="Times New Roman" w:eastAsia="宋体" w:hAnsi="Times New Roman"/>
          <w:sz w:val="18"/>
          <w:szCs w:val="18"/>
        </w:rPr>
        <w:t xml:space="preserve"> </w:t>
      </w:r>
      <w:r w:rsidR="0024345E" w:rsidRPr="0024345E">
        <w:rPr>
          <w:rFonts w:ascii="Times New Roman" w:eastAsia="宋体" w:hAnsi="Times New Roman"/>
          <w:i/>
          <w:iCs/>
          <w:sz w:val="18"/>
          <w:szCs w:val="18"/>
        </w:rPr>
        <w:t xml:space="preserve">Dioscorea </w:t>
      </w:r>
      <w:proofErr w:type="spellStart"/>
      <w:r w:rsidR="0024345E" w:rsidRPr="0024345E">
        <w:rPr>
          <w:rFonts w:ascii="Times New Roman" w:eastAsia="宋体" w:hAnsi="Times New Roman"/>
          <w:i/>
          <w:iCs/>
          <w:sz w:val="18"/>
          <w:szCs w:val="18"/>
        </w:rPr>
        <w:t>alata</w:t>
      </w:r>
      <w:proofErr w:type="spellEnd"/>
      <w:r>
        <w:rPr>
          <w:rFonts w:ascii="Times New Roman" w:eastAsia="宋体" w:hAnsi="Times New Roman"/>
          <w:sz w:val="18"/>
          <w:szCs w:val="18"/>
        </w:rPr>
        <w:t xml:space="preserve">; </w:t>
      </w:r>
      <w:r w:rsidR="0024345E" w:rsidRPr="0024345E">
        <w:rPr>
          <w:rFonts w:ascii="Times New Roman" w:eastAsia="宋体" w:hAnsi="Times New Roman"/>
          <w:i/>
          <w:iCs/>
          <w:sz w:val="18"/>
          <w:szCs w:val="18"/>
        </w:rPr>
        <w:t>Colletotrichum</w:t>
      </w:r>
      <w:r>
        <w:rPr>
          <w:rFonts w:ascii="Times New Roman" w:eastAsia="宋体" w:hAnsi="Times New Roman"/>
          <w:i/>
          <w:iCs/>
          <w:sz w:val="18"/>
          <w:szCs w:val="18"/>
        </w:rPr>
        <w:t xml:space="preserve"> gloeosporioides</w:t>
      </w:r>
      <w:r>
        <w:rPr>
          <w:rFonts w:ascii="Times New Roman" w:eastAsia="宋体" w:hAnsi="Times New Roman"/>
          <w:sz w:val="18"/>
          <w:szCs w:val="18"/>
        </w:rPr>
        <w:t>; Primer development; Pathogen identification; Disease diagnosis</w:t>
      </w:r>
    </w:p>
    <w:p w14:paraId="2618C99D" w14:textId="77777777" w:rsidR="00D76620" w:rsidRDefault="00D76620" w:rsidP="00020890">
      <w:pPr>
        <w:spacing w:line="360" w:lineRule="auto"/>
        <w:rPr>
          <w:rFonts w:ascii="Times New Roman" w:eastAsia="宋体" w:hAnsi="Times New Roman"/>
          <w:sz w:val="18"/>
          <w:szCs w:val="18"/>
        </w:rPr>
      </w:pPr>
    </w:p>
    <w:p w14:paraId="6D3F74B6" w14:textId="0A8E45B3" w:rsidR="00020890" w:rsidRPr="002B1496" w:rsidRDefault="00D76620" w:rsidP="002B1496">
      <w:pPr>
        <w:pStyle w:val="1"/>
      </w:pPr>
      <w:r w:rsidRPr="002B1496">
        <w:rPr>
          <w:rFonts w:hint="eastAsia"/>
        </w:rPr>
        <w:t>1</w:t>
      </w:r>
      <w:r w:rsidRPr="002B1496">
        <w:t xml:space="preserve"> Introduction</w:t>
      </w:r>
    </w:p>
    <w:p w14:paraId="46B7EF7D" w14:textId="6EE0A3BC" w:rsidR="00F06DCB" w:rsidRPr="0024345E" w:rsidRDefault="0024345E" w:rsidP="00F06DCB">
      <w:pPr>
        <w:spacing w:line="360" w:lineRule="auto"/>
        <w:ind w:firstLineChars="150" w:firstLine="315"/>
        <w:rPr>
          <w:rFonts w:ascii="Times New Roman" w:eastAsia="宋体" w:hAnsi="Times New Roman"/>
          <w:iCs/>
          <w:kern w:val="0"/>
          <w:szCs w:val="21"/>
        </w:rPr>
      </w:pPr>
      <w:r w:rsidRPr="0024345E">
        <w:rPr>
          <w:rFonts w:ascii="Times New Roman" w:eastAsia="宋体" w:hAnsi="Times New Roman"/>
          <w:i/>
          <w:kern w:val="0"/>
          <w:szCs w:val="21"/>
        </w:rPr>
        <w:t xml:space="preserve">Dioscorea </w:t>
      </w:r>
      <w:proofErr w:type="spellStart"/>
      <w:r w:rsidRPr="0024345E">
        <w:rPr>
          <w:rFonts w:ascii="Times New Roman" w:eastAsia="宋体" w:hAnsi="Times New Roman"/>
          <w:i/>
          <w:kern w:val="0"/>
          <w:szCs w:val="21"/>
        </w:rPr>
        <w:t>alata</w:t>
      </w:r>
      <w:proofErr w:type="spellEnd"/>
      <w:r w:rsidR="00F06DCB" w:rsidRPr="0024345E">
        <w:rPr>
          <w:rFonts w:ascii="Times New Roman" w:eastAsia="宋体" w:hAnsi="Times New Roman"/>
          <w:iCs/>
          <w:kern w:val="0"/>
          <w:szCs w:val="21"/>
        </w:rPr>
        <w:t xml:space="preserve">, commonly known as greater yam, is a widely cultivated and highly important crop in tropical and subtropical areas. It is the most widely distributed and the most-produced yam species globally, expect </w:t>
      </w:r>
      <w:r w:rsidR="00F06DCB" w:rsidRPr="0024345E">
        <w:rPr>
          <w:rFonts w:ascii="Times New Roman" w:eastAsia="宋体" w:hAnsi="Times New Roman"/>
          <w:i/>
          <w:kern w:val="0"/>
          <w:szCs w:val="21"/>
        </w:rPr>
        <w:t xml:space="preserve">D. </w:t>
      </w:r>
      <w:proofErr w:type="spellStart"/>
      <w:r w:rsidR="00F06DCB" w:rsidRPr="0024345E">
        <w:rPr>
          <w:rFonts w:ascii="Times New Roman" w:eastAsia="宋体" w:hAnsi="Times New Roman"/>
          <w:i/>
          <w:kern w:val="0"/>
          <w:szCs w:val="21"/>
        </w:rPr>
        <w:t>polystachya</w:t>
      </w:r>
      <w:proofErr w:type="spellEnd"/>
      <w:r w:rsidR="00C7020B" w:rsidRPr="00C7020B">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&lt;EndNote&gt;&lt;Cite&gt;&lt;Author&gt;Wang&lt;/Author&gt;&lt;Year&gt;2022&lt;/Year&gt;&lt;RecNum&gt;51&lt;/RecNum&gt;&lt;DisplayText&gt;&lt;style size="10"&gt;[1]&lt;/style&gt;&lt;/DisplayText&gt;&lt;record&gt;&lt;rec-number&gt;51&lt;/rec-number&gt;&lt;foreign-keys&gt;&lt;key app="EN" db-id="pf0zr5sdvwaseyefxf05etfq0z9spxwfa59s" timestamp="1706106056"&gt;51&lt;/key&gt;&lt;/foreign-keys&gt;&lt;ref-type name="Journal Article"&gt;17&lt;/ref-type&gt;&lt;contributors&gt;&lt;authors&gt;&lt;author&gt;Wang, Putao&lt;/author&gt;&lt;author&gt;Shan, Nan&lt;/author&gt;&lt;author&gt;Ali, Asjad&lt;/author&gt;&lt;author&gt;Sun, Jingyu&lt;/author&gt;&lt;author&gt;Luo, Sha&lt;/author&gt;&lt;author&gt;Xiao, Yao&lt;/author&gt;&lt;author&gt;Wang, Shenglin&lt;/author&gt;&lt;author&gt;Hu, Rui&lt;/author&gt;&lt;author&gt;Huang, Yingjin&lt;/author&gt;&lt;author&gt;Zhou, Qinghong %J LWT&lt;/author&gt;&lt;/authors&gt;&lt;/contributors&gt;&lt;titles&gt;&lt;title&gt;&lt;style face="normal" font="default" size="100%"&gt;Comprehensive Evaluation of Functional Components, Biological Activities, and Minerals of Yam Species (&lt;/style&gt;&lt;style face="italic" font="default" size="100%"&gt;Dioscorea polystachya&lt;/style&gt;&lt;style face="normal" font="default" size="100%"&gt; and &lt;/style&gt;&lt;style face="italic" font="default" size="100%"&gt;D. alata&lt;/style&gt;&lt;style face="normal" font="default" size="100%"&gt;) from China&lt;/style&gt;&lt;/title&gt;&lt;/titles&gt;&lt;pages&gt;113964&lt;/pages&gt;&lt;volume&gt;168&lt;/volume&gt;&lt;dates&gt;&lt;year&gt;2022&lt;/year&gt;&lt;/dates&gt;&lt;isbn&gt;0023-6438&lt;/isbn&gt;&lt;urls&gt;&lt;/urls&gt;&lt;/record&gt;&lt;/Cite&gt;&lt;/EndNote&gt;</w:instrText>
      </w:r>
      <w:r w:rsidR="00C7020B" w:rsidRPr="00C7020B">
        <w:rPr>
          <w:rFonts w:ascii="Times New Roman" w:eastAsia="宋体" w:hAnsi="Times New Roman"/>
          <w:iCs/>
          <w:kern w:val="0"/>
          <w:szCs w:val="21"/>
        </w:rPr>
        <w:fldChar w:fldCharType="separate"/>
      </w:r>
      <w:r w:rsidR="00C7020B" w:rsidRPr="00C7020B">
        <w:rPr>
          <w:rFonts w:ascii="Times New Roman" w:eastAsia="宋体" w:hAnsi="Times New Roman"/>
          <w:iCs/>
          <w:noProof/>
          <w:kern w:val="0"/>
          <w:sz w:val="20"/>
          <w:szCs w:val="21"/>
        </w:rPr>
        <w:t>[</w:t>
      </w:r>
      <w:hyperlink w:anchor="_ENREF_1" w:tooltip="Wang, 2022 #51" w:history="1">
        <w:r w:rsidR="00352752" w:rsidRPr="00C7020B">
          <w:rPr>
            <w:rFonts w:ascii="Times New Roman" w:eastAsia="宋体" w:hAnsi="Times New Roman"/>
            <w:iCs/>
            <w:noProof/>
            <w:kern w:val="0"/>
            <w:sz w:val="20"/>
            <w:szCs w:val="21"/>
          </w:rPr>
          <w:t>1</w:t>
        </w:r>
      </w:hyperlink>
      <w:r w:rsidR="00C7020B" w:rsidRPr="00C7020B">
        <w:rPr>
          <w:rFonts w:ascii="Times New Roman" w:eastAsia="宋体" w:hAnsi="Times New Roman"/>
          <w:iCs/>
          <w:noProof/>
          <w:kern w:val="0"/>
          <w:sz w:val="20"/>
          <w:szCs w:val="21"/>
        </w:rPr>
        <w:t>]</w:t>
      </w:r>
      <w:r w:rsidR="00C7020B" w:rsidRPr="00C7020B">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w:t>
      </w:r>
      <w:r w:rsidR="00F06DCB" w:rsidRPr="0024345E">
        <w:rPr>
          <w:szCs w:val="21"/>
        </w:rPr>
        <w:t xml:space="preserve"> </w:t>
      </w:r>
      <w:r w:rsidR="00F06DCB" w:rsidRPr="0024345E">
        <w:rPr>
          <w:rFonts w:ascii="Times New Roman" w:eastAsia="宋体" w:hAnsi="Times New Roman"/>
          <w:iCs/>
          <w:kern w:val="0"/>
          <w:szCs w:val="21"/>
        </w:rPr>
        <w:t xml:space="preserve">Greater yam is widely cultivated tuber crop for its high yield potential, even in low soil fertility conditions, as well as its ease of propagation, early vigor in </w:t>
      </w:r>
      <w:r w:rsidR="00F06DCB" w:rsidRPr="0024345E">
        <w:rPr>
          <w:rFonts w:ascii="Times New Roman" w:eastAsia="宋体" w:hAnsi="Times New Roman"/>
          <w:iCs/>
          <w:kern w:val="0"/>
          <w:szCs w:val="21"/>
        </w:rPr>
        <w:lastRenderedPageBreak/>
        <w:t xml:space="preserve">competing with weeds, </w:t>
      </w:r>
      <w:ins w:id="1" w:author="WT X" w:date="2024-01-24T18:53:00Z">
        <w:r w:rsidR="00903CB1">
          <w:rPr>
            <w:rFonts w:ascii="Times New Roman" w:eastAsia="宋体" w:hAnsi="Times New Roman"/>
            <w:iCs/>
            <w:kern w:val="0"/>
            <w:szCs w:val="21"/>
          </w:rPr>
          <w:t>r</w:t>
        </w:r>
        <w:r w:rsidR="00903CB1" w:rsidRPr="00903CB1">
          <w:rPr>
            <w:rFonts w:ascii="Times New Roman" w:eastAsia="宋体" w:hAnsi="Times New Roman"/>
            <w:iCs/>
            <w:kern w:val="0"/>
            <w:szCs w:val="21"/>
          </w:rPr>
          <w:t xml:space="preserve">ich in starch and protein </w:t>
        </w:r>
      </w:ins>
      <w:r w:rsidR="00903CB1">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&lt;EndNote&gt;&lt;Cite&gt;&lt;Author&gt;Lebot&lt;/Author&gt;&lt;Year&gt;2023&lt;/Year&gt;&lt;RecNum&gt;4&lt;/RecNum&gt;&lt;DisplayText&gt;&lt;style size="10"&gt;[2]&lt;/style&gt;&lt;/DisplayText&gt;&lt;record&gt;&lt;rec-number&gt;4&lt;/rec-number&gt;&lt;foreign-keys&gt;&lt;key app="EN" db-id="pf0zr5sdvwaseyefxf05etfq0z9spxwfa59s" timestamp="1705630805"&gt;4&lt;/key&gt;&lt;/foreign-keys&gt;&lt;ref-type name="Journal Article"&gt;17&lt;/ref-type&gt;&lt;contributors&gt;&lt;authors&gt;&lt;author&gt;Lebot, Vincent&lt;/author&gt;&lt;author&gt;Lawac, Floriane&lt;/author&gt;&lt;author&gt;Legendre, Laurent %J Journal of Food Composition&lt;/author&gt;&lt;author&gt;Analysis&lt;/author&gt;&lt;/authors&gt;&lt;/contributors&gt;&lt;titles&gt;&lt;title&gt;&lt;style face="normal" font="default" size="100%"&gt;The Greater Yam (&lt;/style&gt;&lt;style face="italic" font="default" size="100%"&gt;Dioscorea alata&lt;/style&gt;&lt;style face="normal" font="default" size="100%"&gt; L.): A Review of Its Phytochemical Content and Potential for Processed Products and Biofortification&lt;/style&gt;&lt;/title&gt;&lt;/titles&gt;&lt;pages&gt;104987&lt;/pages&gt;&lt;volume&gt;115&lt;/volume&gt;&lt;dates&gt;&lt;year&gt;2023&lt;/year&gt;&lt;/dates&gt;&lt;isbn&gt;0889-1575&lt;/isbn&gt;&lt;urls&gt;&lt;/urls&gt;&lt;/record&gt;&lt;/Cite&gt;&lt;/EndNote&gt;</w:instrText>
      </w:r>
      <w:r w:rsidR="00903CB1">
        <w:rPr>
          <w:rFonts w:ascii="Times New Roman" w:eastAsia="宋体" w:hAnsi="Times New Roman"/>
          <w:iCs/>
          <w:kern w:val="0"/>
          <w:szCs w:val="21"/>
        </w:rPr>
        <w:fldChar w:fldCharType="separate"/>
      </w:r>
      <w:r w:rsidR="00C7020B" w:rsidRPr="00C7020B">
        <w:rPr>
          <w:rFonts w:ascii="Times New Roman" w:eastAsia="宋体" w:hAnsi="Times New Roman"/>
          <w:iCs/>
          <w:noProof/>
          <w:kern w:val="0"/>
          <w:sz w:val="20"/>
          <w:szCs w:val="21"/>
        </w:rPr>
        <w:t>[</w:t>
      </w:r>
      <w:hyperlink w:anchor="_ENREF_2" w:tooltip="Lebot, 2023 #4" w:history="1">
        <w:r w:rsidR="00352752" w:rsidRPr="00C7020B">
          <w:rPr>
            <w:rFonts w:ascii="Times New Roman" w:eastAsia="宋体" w:hAnsi="Times New Roman"/>
            <w:iCs/>
            <w:noProof/>
            <w:kern w:val="0"/>
            <w:sz w:val="20"/>
            <w:szCs w:val="21"/>
          </w:rPr>
          <w:t>2</w:t>
        </w:r>
      </w:hyperlink>
      <w:r w:rsidR="00C7020B" w:rsidRPr="00C7020B">
        <w:rPr>
          <w:rFonts w:ascii="Times New Roman" w:eastAsia="宋体" w:hAnsi="Times New Roman"/>
          <w:iCs/>
          <w:noProof/>
          <w:kern w:val="0"/>
          <w:sz w:val="20"/>
          <w:szCs w:val="21"/>
        </w:rPr>
        <w:t>]</w:t>
      </w:r>
      <w:r w:rsidR="00903CB1">
        <w:rPr>
          <w:rFonts w:ascii="Times New Roman" w:eastAsia="宋体" w:hAnsi="Times New Roman"/>
          <w:iCs/>
          <w:kern w:val="0"/>
          <w:szCs w:val="21"/>
        </w:rPr>
        <w:fldChar w:fldCharType="end"/>
      </w:r>
      <w:ins w:id="2" w:author="WT X" w:date="2024-01-24T18:52:00Z">
        <w:r w:rsidR="00903CB1">
          <w:rPr>
            <w:rFonts w:ascii="Times New Roman" w:eastAsia="宋体" w:hAnsi="Times New Roman" w:hint="eastAsia"/>
            <w:iCs/>
            <w:kern w:val="0"/>
            <w:szCs w:val="21"/>
          </w:rPr>
          <w:t>,</w:t>
        </w:r>
        <w:r w:rsidR="00903CB1">
          <w:rPr>
            <w:rFonts w:ascii="Times New Roman" w:eastAsia="宋体" w:hAnsi="Times New Roman"/>
            <w:iCs/>
            <w:kern w:val="0"/>
            <w:szCs w:val="21"/>
          </w:rPr>
          <w:t xml:space="preserve"> </w:t>
        </w:r>
      </w:ins>
      <w:r w:rsidR="00F06DCB" w:rsidRPr="0024345E">
        <w:rPr>
          <w:rFonts w:ascii="Times New Roman" w:eastAsia="宋体" w:hAnsi="Times New Roman"/>
          <w:iCs/>
          <w:kern w:val="0"/>
          <w:szCs w:val="21"/>
        </w:rPr>
        <w:t>and tuber storability</w:t>
      </w:r>
      <w:r w:rsidR="00F47410">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&lt;EndNote&gt;&lt;Cite&gt;&lt;Author&gt;Thomas&lt;/Author&gt;&lt;Year&gt;2016&lt;/Year&gt;&lt;RecNum&gt;6&lt;/RecNum&gt;&lt;DisplayText&gt;&lt;style size="10"&gt;[3]&lt;/style&gt;&lt;/DisplayText&gt;&lt;record&gt;&lt;rec-number&gt;6&lt;/rec-number&gt;&lt;foreign-keys&gt;&lt;key app="EN" db-id="pf0zr5sdvwaseyefxf05etfq0z9spxwfa59s" timestamp="1705634734"&gt;6&lt;/key&gt;&lt;/foreign-keys&gt;&lt;ref-type name="Book"&gt;6&lt;/ref-type&gt;&lt;contributors&gt;&lt;authors&gt;&lt;author&gt;Thomas, Brian&lt;/author&gt;&lt;/authors&gt;&lt;/contributors&gt;&lt;titles&gt;&lt;title&gt;Encyclopedia of Applied Plant Sciences&lt;/title&gt;&lt;/titles&gt;&lt;dates&gt;&lt;year&gt;2016&lt;/year&gt;&lt;/dates&gt;&lt;publisher&gt;Academic Press&lt;/publisher&gt;&lt;isbn&gt;0123948088&lt;/isbn&gt;&lt;urls&gt;&lt;/urls&gt;&lt;/record&gt;&lt;/Cite&gt;&lt;/EndNote&gt;</w:instrText>
      </w:r>
      <w:r w:rsidR="00F47410">
        <w:rPr>
          <w:rFonts w:ascii="Times New Roman" w:eastAsia="宋体" w:hAnsi="Times New Roman"/>
          <w:iCs/>
          <w:kern w:val="0"/>
          <w:szCs w:val="21"/>
        </w:rPr>
        <w:fldChar w:fldCharType="separate"/>
      </w:r>
      <w:r w:rsidR="00F47410" w:rsidRPr="00F47410">
        <w:rPr>
          <w:rFonts w:ascii="Times New Roman" w:eastAsia="宋体" w:hAnsi="Times New Roman"/>
          <w:iCs/>
          <w:noProof/>
          <w:kern w:val="0"/>
          <w:sz w:val="20"/>
          <w:szCs w:val="21"/>
        </w:rPr>
        <w:t>[</w:t>
      </w:r>
      <w:hyperlink w:anchor="_ENREF_3" w:tooltip="Thomas, 2016 #6" w:history="1">
        <w:r w:rsidR="00352752" w:rsidRPr="00F47410">
          <w:rPr>
            <w:rFonts w:ascii="Times New Roman" w:eastAsia="宋体" w:hAnsi="Times New Roman"/>
            <w:iCs/>
            <w:noProof/>
            <w:kern w:val="0"/>
            <w:sz w:val="20"/>
            <w:szCs w:val="21"/>
          </w:rPr>
          <w:t>3</w:t>
        </w:r>
      </w:hyperlink>
      <w:r w:rsidR="00F47410" w:rsidRPr="00F47410">
        <w:rPr>
          <w:rFonts w:ascii="Times New Roman" w:eastAsia="宋体" w:hAnsi="Times New Roman"/>
          <w:iCs/>
          <w:noProof/>
          <w:kern w:val="0"/>
          <w:sz w:val="20"/>
          <w:szCs w:val="21"/>
        </w:rPr>
        <w:t>]</w:t>
      </w:r>
      <w:r w:rsidR="00F47410">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w:t>
      </w:r>
      <w:r w:rsidR="00F06DCB" w:rsidRPr="0024345E">
        <w:rPr>
          <w:szCs w:val="21"/>
        </w:rPr>
        <w:t xml:space="preserve"> </w:t>
      </w:r>
      <w:r w:rsidR="00F06DCB" w:rsidRPr="0024345E">
        <w:rPr>
          <w:rFonts w:ascii="Times New Roman" w:eastAsia="宋体" w:hAnsi="Times New Roman"/>
          <w:iCs/>
          <w:kern w:val="0"/>
          <w:szCs w:val="21"/>
        </w:rPr>
        <w:t>However, the yield of greater yam has been hindered by various biotic and abiotic constraints. Pathogen infection is the main problem</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affecting greater yam yield and post-harvest quality</w:t>
      </w:r>
      <w:r w:rsidR="00884BC0">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&lt;EndNote&gt;&lt;Cite&gt;&lt;Author&gt;Ntui&lt;/Author&gt;&lt;Year&gt;2021&lt;/Year&gt;&lt;RecNum&gt;54&lt;/RecNum&gt;&lt;DisplayText&gt;&lt;style size="10"&gt;[4]&lt;/style&gt;&lt;/DisplayText&gt;&lt;record&gt;&lt;rec-number&gt;54&lt;/rec-number&gt;&lt;foreign-keys&gt;&lt;key app="EN" db-id="pf0zr5sdvwaseyefxf05etfq0z9spxwfa59s" times</w:instrText>
      </w:r>
      <w:r w:rsidR="0078416B">
        <w:rPr>
          <w:rFonts w:ascii="Times New Roman" w:eastAsia="宋体" w:hAnsi="Times New Roman" w:hint="eastAsia"/>
          <w:iCs/>
          <w:kern w:val="0"/>
          <w:szCs w:val="21"/>
        </w:rPr>
        <w:instrText>tamp="1706144616"&gt;54&lt;/key&gt;&lt;/foreign-keys&gt;&lt;ref-type name="Journal Article"&gt;17&lt;/ref-type&gt;&lt;contributors&gt;&lt;authors&gt;&lt;author&gt;Ntui, Valentine Otang&lt;/author&gt;&lt;author&gt;Uyoh, Edak Aniedi&lt;/author&gt;&lt;author&gt;Ita, Effiom Eyo&lt;/author&gt;&lt;author&gt;Markson, Aniedi</w:instrText>
      </w:r>
      <w:r w:rsidR="0078416B">
        <w:rPr>
          <w:rFonts w:ascii="Times New Roman" w:eastAsia="宋体" w:hAnsi="Times New Roman" w:hint="eastAsia"/>
          <w:iCs/>
          <w:kern w:val="0"/>
          <w:szCs w:val="21"/>
        </w:rPr>
        <w:instrText>‐</w:instrText>
      </w:r>
      <w:r w:rsidR="0078416B">
        <w:rPr>
          <w:rFonts w:ascii="Times New Roman" w:eastAsia="宋体" w:hAnsi="Times New Roman" w:hint="eastAsia"/>
          <w:iCs/>
          <w:kern w:val="0"/>
          <w:szCs w:val="21"/>
        </w:rPr>
        <w:instrText>Abasi Akpan&lt;/author&gt;&lt;author&gt;Tripathi, Jaindra Nath&lt;/author&gt;&lt;author&gt;Okon, Nkese Ime&lt;/author&gt;&lt;author&gt;Akpan, Mfon Okon&lt;/author&gt;&lt;author&gt;Phillip, Julius Oyohosuho&lt;/author&gt;&lt;author&gt;Brisibe, Ebiamadon Andi&lt;/author&gt;&lt;author&gt;Ene</w:instrText>
      </w:r>
      <w:r w:rsidR="0078416B">
        <w:rPr>
          <w:rFonts w:ascii="Times New Roman" w:eastAsia="宋体" w:hAnsi="Times New Roman" w:hint="eastAsia"/>
          <w:iCs/>
          <w:kern w:val="0"/>
          <w:szCs w:val="21"/>
        </w:rPr>
        <w:instrText>‐</w:instrText>
      </w:r>
      <w:r w:rsidR="0078416B">
        <w:rPr>
          <w:rFonts w:ascii="Times New Roman" w:eastAsia="宋体" w:hAnsi="Times New Roman" w:hint="eastAsia"/>
          <w:iCs/>
          <w:kern w:val="0"/>
          <w:szCs w:val="21"/>
        </w:rPr>
        <w:instrText>Obong, Ene</w:instrText>
      </w:r>
      <w:r w:rsidR="0078416B">
        <w:rPr>
          <w:rFonts w:ascii="Times New Roman" w:eastAsia="宋体" w:hAnsi="Times New Roman" w:hint="eastAsia"/>
          <w:iCs/>
          <w:kern w:val="0"/>
          <w:szCs w:val="21"/>
        </w:rPr>
        <w:instrText>‐</w:instrText>
      </w:r>
      <w:r w:rsidR="0078416B">
        <w:rPr>
          <w:rFonts w:ascii="Times New Roman" w:eastAsia="宋体" w:hAnsi="Times New Roman" w:hint="eastAsia"/>
          <w:iCs/>
          <w:kern w:val="0"/>
          <w:szCs w:val="21"/>
        </w:rPr>
        <w:instrText>Obong Effiom %J Molecular Plant Pathology&lt;/</w:instrText>
      </w:r>
      <w:r w:rsidR="0078416B">
        <w:rPr>
          <w:rFonts w:ascii="Times New Roman" w:eastAsia="宋体" w:hAnsi="Times New Roman"/>
          <w:iCs/>
          <w:kern w:val="0"/>
          <w:szCs w:val="21"/>
        </w:rPr>
        <w:instrText>author&gt;&lt;/authors&gt;&lt;/contributors&gt;&lt;titles&gt;&lt;title&gt;Strategies to Combat the Problem of Yam Anthracnose Disease: Status and Prospects&lt;/title&gt;&lt;/titles&gt;&lt;pages&gt;1302-1314&lt;/pages&gt;&lt;volume&gt;22&lt;/volume&gt;&lt;number&gt;10&lt;/number&gt;&lt;dates&gt;&lt;year&gt;2021&lt;/year&gt;&lt;/dates&gt;&lt;isbn&gt;1464-6722&lt;/isbn&gt;&lt;urls&gt;&lt;/urls&gt;&lt;/record&gt;&lt;/Cite&gt;&lt;/EndNote&gt;</w:instrText>
      </w:r>
      <w:r w:rsidR="00884BC0">
        <w:rPr>
          <w:rFonts w:ascii="Times New Roman" w:eastAsia="宋体" w:hAnsi="Times New Roman"/>
          <w:iCs/>
          <w:kern w:val="0"/>
          <w:szCs w:val="21"/>
        </w:rPr>
        <w:fldChar w:fldCharType="separate"/>
      </w:r>
      <w:r w:rsidR="00884BC0" w:rsidRPr="00884BC0">
        <w:rPr>
          <w:rFonts w:ascii="Times New Roman" w:eastAsia="宋体" w:hAnsi="Times New Roman"/>
          <w:iCs/>
          <w:noProof/>
          <w:kern w:val="0"/>
          <w:sz w:val="20"/>
          <w:szCs w:val="21"/>
        </w:rPr>
        <w:t>[</w:t>
      </w:r>
      <w:hyperlink w:anchor="_ENREF_4" w:tooltip="Ntui, 2021 #54" w:history="1">
        <w:r w:rsidR="00352752" w:rsidRPr="00884BC0">
          <w:rPr>
            <w:rFonts w:ascii="Times New Roman" w:eastAsia="宋体" w:hAnsi="Times New Roman"/>
            <w:iCs/>
            <w:noProof/>
            <w:kern w:val="0"/>
            <w:sz w:val="20"/>
            <w:szCs w:val="21"/>
          </w:rPr>
          <w:t>4</w:t>
        </w:r>
      </w:hyperlink>
      <w:r w:rsidR="00884BC0" w:rsidRPr="00884BC0">
        <w:rPr>
          <w:rFonts w:ascii="Times New Roman" w:eastAsia="宋体" w:hAnsi="Times New Roman"/>
          <w:iCs/>
          <w:noProof/>
          <w:kern w:val="0"/>
          <w:sz w:val="20"/>
          <w:szCs w:val="21"/>
        </w:rPr>
        <w:t>]</w:t>
      </w:r>
      <w:r w:rsidR="00884BC0">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Presently, most cultivated varieties of greater yam are landraces. Planting</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and breeding durable resistant greater yam cultivars are effective ways to control diseases. However, the challenges posed by its reproductive mechanisms and genetic background, leading to breeding programs have struggled with low crossing success</w:t>
      </w:r>
      <w:r w:rsidR="003F1C34">
        <w:rPr>
          <w:rFonts w:ascii="Times New Roman" w:eastAsia="宋体" w:hAnsi="Times New Roman"/>
          <w:iCs/>
          <w:kern w:val="0"/>
          <w:szCs w:val="21"/>
        </w:rPr>
        <w:fldChar w:fldCharType="begin">
          <w:fldData xml:space="preserve">PEVuZE5vdGU+PENpdGU+PEF1dGhvcj5BZ3JlPC9BdXRob3I+PFllYXI+MjAyMjwvWWVhcj48UmVj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</w:fldData>
        </w:fldChar>
      </w:r>
      <w:r w:rsidR="0078416B">
        <w:rPr>
          <w:rFonts w:ascii="Times New Roman" w:eastAsia="宋体" w:hAnsi="Times New Roman"/>
          <w:iCs/>
          <w:kern w:val="0"/>
          <w:szCs w:val="21"/>
        </w:rPr>
        <w:instrText xml:space="preserve"> ADDIN EN.CITE </w:instrText>
      </w:r>
      <w:r w:rsidR="0078416B">
        <w:rPr>
          <w:rFonts w:ascii="Times New Roman" w:eastAsia="宋体" w:hAnsi="Times New Roman"/>
          <w:iCs/>
          <w:kern w:val="0"/>
          <w:szCs w:val="21"/>
        </w:rPr>
        <w:fldChar w:fldCharType="begin">
          <w:fldData xml:space="preserve">PEVuZE5vdGU+PENpdGU+PEF1dGhvcj5BZ3JlPC9BdXRob3I+PFllYXI+MjAyMjwvWWVhcj48UmVj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</w:fldData>
        </w:fldChar>
      </w:r>
      <w:r w:rsidR="0078416B">
        <w:rPr>
          <w:rFonts w:ascii="Times New Roman" w:eastAsia="宋体" w:hAnsi="Times New Roman"/>
          <w:iCs/>
          <w:kern w:val="0"/>
          <w:szCs w:val="21"/>
        </w:rPr>
        <w:instrText xml:space="preserve"> ADDIN EN.CITE.DATA </w:instrText>
      </w:r>
      <w:r w:rsidR="0078416B">
        <w:rPr>
          <w:rFonts w:ascii="Times New Roman" w:eastAsia="宋体" w:hAnsi="Times New Roman"/>
          <w:iCs/>
          <w:kern w:val="0"/>
          <w:szCs w:val="21"/>
        </w:rPr>
      </w:r>
      <w:r w:rsidR="0078416B">
        <w:rPr>
          <w:rFonts w:ascii="Times New Roman" w:eastAsia="宋体" w:hAnsi="Times New Roman"/>
          <w:iCs/>
          <w:kern w:val="0"/>
          <w:szCs w:val="21"/>
        </w:rPr>
        <w:fldChar w:fldCharType="end"/>
      </w:r>
      <w:r w:rsidR="003F1C34">
        <w:rPr>
          <w:rFonts w:ascii="Times New Roman" w:eastAsia="宋体" w:hAnsi="Times New Roman"/>
          <w:iCs/>
          <w:kern w:val="0"/>
          <w:szCs w:val="21"/>
        </w:rPr>
        <w:fldChar w:fldCharType="separate"/>
      </w:r>
      <w:r w:rsidR="00FB0C09" w:rsidRPr="00FB0C09">
        <w:rPr>
          <w:rFonts w:ascii="Times New Roman" w:eastAsia="宋体" w:hAnsi="Times New Roman"/>
          <w:iCs/>
          <w:noProof/>
          <w:kern w:val="0"/>
          <w:sz w:val="20"/>
          <w:szCs w:val="21"/>
        </w:rPr>
        <w:t>[</w:t>
      </w:r>
      <w:hyperlink w:anchor="_ENREF_5" w:tooltip="Agre, 2022 #1" w:history="1">
        <w:r w:rsidR="00352752" w:rsidRPr="00FB0C09">
          <w:rPr>
            <w:rFonts w:ascii="Times New Roman" w:eastAsia="宋体" w:hAnsi="Times New Roman"/>
            <w:iCs/>
            <w:noProof/>
            <w:kern w:val="0"/>
            <w:sz w:val="20"/>
            <w:szCs w:val="21"/>
          </w:rPr>
          <w:t>5</w:t>
        </w:r>
      </w:hyperlink>
      <w:r w:rsidR="00FB0C09" w:rsidRPr="00FB0C09">
        <w:rPr>
          <w:rFonts w:ascii="Times New Roman" w:eastAsia="宋体" w:hAnsi="Times New Roman"/>
          <w:iCs/>
          <w:noProof/>
          <w:kern w:val="0"/>
          <w:sz w:val="20"/>
          <w:szCs w:val="21"/>
        </w:rPr>
        <w:t>,</w:t>
      </w:r>
      <w:hyperlink w:anchor="_ENREF_6" w:tooltip="Darkwa, 2019 #61" w:history="1">
        <w:r w:rsidR="00352752" w:rsidRPr="00FB0C09">
          <w:rPr>
            <w:rFonts w:ascii="Times New Roman" w:eastAsia="宋体" w:hAnsi="Times New Roman"/>
            <w:iCs/>
            <w:noProof/>
            <w:kern w:val="0"/>
            <w:sz w:val="20"/>
            <w:szCs w:val="21"/>
          </w:rPr>
          <w:t>6</w:t>
        </w:r>
      </w:hyperlink>
      <w:r w:rsidR="00FB0C09" w:rsidRPr="00FB0C09">
        <w:rPr>
          <w:rFonts w:ascii="Times New Roman" w:eastAsia="宋体" w:hAnsi="Times New Roman"/>
          <w:iCs/>
          <w:noProof/>
          <w:kern w:val="0"/>
          <w:sz w:val="20"/>
          <w:szCs w:val="21"/>
        </w:rPr>
        <w:t>]</w:t>
      </w:r>
      <w:r w:rsidR="003F1C34">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 xml:space="preserve">Anthracnose is always a major threat to greater yam security, </w:t>
      </w:r>
      <w:r w:rsidR="00884BC0">
        <w:rPr>
          <w:rFonts w:ascii="Times New Roman" w:eastAsia="宋体" w:hAnsi="Times New Roman"/>
          <w:iCs/>
          <w:kern w:val="0"/>
          <w:szCs w:val="21"/>
        </w:rPr>
        <w:t xml:space="preserve">as </w:t>
      </w:r>
      <w:r w:rsidR="00884BC0" w:rsidRPr="00884BC0">
        <w:rPr>
          <w:rFonts w:ascii="Times New Roman" w:eastAsia="宋体" w:hAnsi="Times New Roman"/>
          <w:iCs/>
          <w:kern w:val="0"/>
          <w:szCs w:val="21"/>
        </w:rPr>
        <w:t xml:space="preserve">one of the top </w:t>
      </w:r>
      <w:r w:rsidR="00884BC0">
        <w:rPr>
          <w:rFonts w:ascii="Times New Roman" w:eastAsia="宋体" w:hAnsi="Times New Roman"/>
          <w:iCs/>
          <w:kern w:val="0"/>
          <w:szCs w:val="21"/>
        </w:rPr>
        <w:t>10</w:t>
      </w:r>
      <w:r w:rsidR="00884BC0" w:rsidRPr="00884BC0">
        <w:rPr>
          <w:rFonts w:ascii="Times New Roman" w:eastAsia="宋体" w:hAnsi="Times New Roman"/>
          <w:iCs/>
          <w:kern w:val="0"/>
          <w:szCs w:val="21"/>
        </w:rPr>
        <w:t xml:space="preserve"> plant fungal pathogens</w:t>
      </w:r>
      <w:r w:rsidR="00884BC0">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&lt;EndNote&gt;&lt;Cite&gt;&lt;Author&gt;Dean&lt;/Author&gt;&lt;Year&gt;2012&lt;/Year&gt;&lt;RecNum&gt;52&lt;/RecNum&gt;&lt;DisplayText&gt;&lt;style size="10"&gt;[7]&lt;/style&gt;&lt;/DisplayText&gt;&lt;record&gt;&lt;rec-number&gt;52&lt;/rec-number&gt;&lt;foreign-keys&gt;&lt;key app="EN" db-id="pf0zr5sdvwaseyefxf05etfq0z9spxwfa59s" timestamp="1706144265"&gt;52&lt;/key&gt;&lt;key app="ENWeb" db-id=""&gt;0&lt;/key&gt;&lt;/foreign-keys&gt;&lt;ref-type name="Journal Article"&gt;17&lt;/ref-type&gt;&lt;contributors&gt;&lt;authors&gt;&lt;author&gt;Dean, R.&lt;/author&gt;&lt;author&gt;Van Kan, J. A.&lt;/author&gt;&lt;author&gt;Pretorius, Z. A.&lt;/author&gt;&lt;author&gt;Hammond-Kosack, K. E.&lt;/author&gt;&lt;author&gt;Di Pietro, A.&lt;/author&gt;&lt;author&gt;Spanu, P. D.&lt;/author&gt;&lt;author&gt;Rudd, J. J.&lt;/author&gt;&lt;author&gt;Dickman, M.&lt;/author&gt;&lt;author&gt;Kahmann, R.&lt;/author&gt;&lt;author&gt;Ellis, J.&lt;/author&gt;&lt;author&gt;Foster, G. D.&lt;/author&gt;&lt;/authors&gt;&lt;/contributors&gt;&lt;auth-address&gt;Department of Plant Pathology, Fungal Genomics Laboratory, North Carolina State University, Raleigh, NC 27695, USA.&lt;/auth-address&gt;&lt;titles&gt;&lt;title&gt;The Top 10 Fungal Pathogens in Molecular Plant Pathology&lt;/title&gt;&lt;secondary-title&gt;Mol Plant Pathol&lt;/secondary-title&gt;&lt;/titles&gt;&lt;periodical&gt;&lt;full-title&gt;Mol Plant Pathol&lt;/full-title&gt;&lt;/periodical&gt;&lt;pages&gt;414-30&lt;/pages&gt;&lt;volume&gt;13&lt;/volume&gt;&lt;number&gt;4&lt;/number&gt;&lt;edition&gt;2012/04/05&lt;/edition&gt;&lt;keywords&gt;&lt;keyword&gt;Fungi/*physiology/ultrastructure&lt;/keyword&gt;&lt;keyword&gt;*Plant Pathology&lt;/keyword&gt;&lt;keyword&gt;Plants/*genetics/*microbiology&lt;/keyword&gt;&lt;/keywords&gt;&lt;dates&gt;&lt;year&gt;2012&lt;/year&gt;&lt;pub-dates&gt;&lt;date&gt;May&lt;/date&gt;&lt;/pub-dates&gt;&lt;/dates&gt;&lt;isbn&gt;1364-3703 (Electronic)&amp;#xD;1464-6722 (Print)&amp;#xD;1364-3703 (Linking)&lt;/isbn&gt;&lt;accession-num&gt;22471698&lt;/accession-num&gt;&lt;urls&gt;&lt;related-urls&gt;&lt;url&gt;https://www.ncbi.nlm.nih.gov/pubmed/22471698&lt;/url&gt;&lt;/related-urls&gt;&lt;/urls&gt;&lt;custom2&gt;PMC6638784&lt;/custom2&gt;&lt;electronic-resource-num&gt;10.1111/j.1364-3703.2011.00783.x&lt;/electronic-resource-num&gt;&lt;/record&gt;&lt;/Cite&gt;&lt;/EndNote&gt;</w:instrText>
      </w:r>
      <w:r w:rsidR="00884BC0">
        <w:rPr>
          <w:rFonts w:ascii="Times New Roman" w:eastAsia="宋体" w:hAnsi="Times New Roman"/>
          <w:iCs/>
          <w:kern w:val="0"/>
          <w:szCs w:val="21"/>
        </w:rPr>
        <w:fldChar w:fldCharType="separate"/>
      </w:r>
      <w:r w:rsidR="00FB0C09" w:rsidRPr="00FB0C09">
        <w:rPr>
          <w:rFonts w:ascii="Times New Roman" w:eastAsia="宋体" w:hAnsi="Times New Roman"/>
          <w:iCs/>
          <w:noProof/>
          <w:kern w:val="0"/>
          <w:sz w:val="20"/>
          <w:szCs w:val="21"/>
        </w:rPr>
        <w:t>[</w:t>
      </w:r>
      <w:hyperlink w:anchor="_ENREF_7" w:tooltip="Dean, 2012 #52" w:history="1">
        <w:r w:rsidR="00352752" w:rsidRPr="00FB0C09">
          <w:rPr>
            <w:rFonts w:ascii="Times New Roman" w:eastAsia="宋体" w:hAnsi="Times New Roman"/>
            <w:iCs/>
            <w:noProof/>
            <w:kern w:val="0"/>
            <w:sz w:val="20"/>
            <w:szCs w:val="21"/>
          </w:rPr>
          <w:t>7</w:t>
        </w:r>
      </w:hyperlink>
      <w:r w:rsidR="00FB0C09" w:rsidRPr="00FB0C09">
        <w:rPr>
          <w:rFonts w:ascii="Times New Roman" w:eastAsia="宋体" w:hAnsi="Times New Roman"/>
          <w:iCs/>
          <w:noProof/>
          <w:kern w:val="0"/>
          <w:sz w:val="20"/>
          <w:szCs w:val="21"/>
        </w:rPr>
        <w:t>]</w:t>
      </w:r>
      <w:r w:rsidR="00884BC0">
        <w:rPr>
          <w:rFonts w:ascii="Times New Roman" w:eastAsia="宋体" w:hAnsi="Times New Roman"/>
          <w:iCs/>
          <w:kern w:val="0"/>
          <w:szCs w:val="21"/>
        </w:rPr>
        <w:fldChar w:fldCharType="end"/>
      </w:r>
      <w:r w:rsidR="00884BC0">
        <w:rPr>
          <w:rFonts w:ascii="Times New Roman" w:eastAsia="宋体" w:hAnsi="Times New Roman" w:hint="eastAsia"/>
          <w:iCs/>
          <w:kern w:val="0"/>
          <w:szCs w:val="21"/>
        </w:rPr>
        <w:t>,</w:t>
      </w:r>
      <w:r w:rsidR="00884BC0" w:rsidRPr="00884BC0">
        <w:rPr>
          <w:rFonts w:ascii="Times New Roman" w:eastAsia="宋体" w:hAnsi="Times New Roman"/>
          <w:iCs/>
          <w:kern w:val="0"/>
          <w:szCs w:val="21"/>
        </w:rPr>
        <w:t xml:space="preserve"> </w:t>
      </w:r>
      <w:r w:rsidR="00F06DCB" w:rsidRPr="0024345E">
        <w:rPr>
          <w:rFonts w:ascii="Times New Roman" w:eastAsia="宋体" w:hAnsi="Times New Roman"/>
          <w:iCs/>
          <w:kern w:val="0"/>
          <w:szCs w:val="21"/>
        </w:rPr>
        <w:t xml:space="preserve">causing </w:t>
      </w:r>
      <w:r w:rsidR="00884BC0" w:rsidRPr="00884BC0">
        <w:rPr>
          <w:rFonts w:ascii="Times New Roman" w:eastAsia="宋体" w:hAnsi="Times New Roman"/>
          <w:iCs/>
          <w:kern w:val="0"/>
          <w:szCs w:val="21"/>
        </w:rPr>
        <w:t xml:space="preserve">huge </w:t>
      </w:r>
      <w:r w:rsidR="00F06DCB" w:rsidRPr="0024345E">
        <w:rPr>
          <w:rFonts w:ascii="Times New Roman" w:eastAsia="宋体" w:hAnsi="Times New Roman"/>
          <w:iCs/>
          <w:kern w:val="0"/>
          <w:szCs w:val="21"/>
        </w:rPr>
        <w:t xml:space="preserve">annual </w:t>
      </w:r>
      <w:r w:rsidR="00884BC0" w:rsidRPr="00884BC0">
        <w:rPr>
          <w:rFonts w:ascii="Times New Roman" w:eastAsia="宋体" w:hAnsi="Times New Roman"/>
          <w:iCs/>
          <w:kern w:val="0"/>
          <w:szCs w:val="21"/>
        </w:rPr>
        <w:t>economic losses</w:t>
      </w:r>
      <w:r w:rsidR="00F06DCB" w:rsidRPr="0024345E">
        <w:rPr>
          <w:rFonts w:ascii="Times New Roman" w:eastAsia="宋体" w:hAnsi="Times New Roman"/>
          <w:iCs/>
          <w:kern w:val="0"/>
          <w:szCs w:val="21"/>
        </w:rPr>
        <w:t xml:space="preserve"> worldwide. China is</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one of the largest producers and consumers of greater yam in the world, with 1.9</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million cultivated hectares</w:t>
      </w:r>
      <w:r w:rsidR="00884BC0">
        <w:rPr>
          <w:rFonts w:ascii="Times New Roman" w:eastAsia="宋体" w:hAnsi="Times New Roman"/>
          <w:iCs/>
          <w:kern w:val="0"/>
          <w:szCs w:val="21"/>
        </w:rPr>
        <w:fldChar w:fldCharType="begin"/>
      </w:r>
      <w:r w:rsidR="00352752">
        <w:rPr>
          <w:rFonts w:ascii="Times New Roman" w:eastAsia="宋体" w:hAnsi="Times New Roman"/>
          <w:iCs/>
          <w:kern w:val="0"/>
          <w:szCs w:val="21"/>
        </w:rPr>
        <w:instrText xml:space="preserve"> ADDIN EN.CITE &lt;EndNote&gt;&lt;Cite&gt;&lt;Author&gt;Wu&lt;/Author&gt;&lt;Year&gt;2016&lt;/Year&gt;&lt;RecNum&gt;53&lt;/RecNum&gt;&lt;DisplayText&gt;&lt;style size="10"&gt;[8]&lt;/style&gt;&lt;/DisplayText&gt;&lt;record&gt;&lt;rec-number&gt;53&lt;/rec-number&gt;&lt;foreign-keys&gt;&lt;key app="EN" db-id="pf0zr5sdvwaseyefxf05etfq0z9spxwfa59s" timestamp="1706144447"&gt;53&lt;/key&gt;&lt;/foreign-keys&gt;&lt;ref-type name="Journal Article"&gt;17&lt;/ref-type&gt;&lt;contributors&gt;&lt;authors&gt;&lt;author&gt;Wu, Zhi Gang&lt;/author&gt;&lt;author&gt;Jiang, Wu&lt;/author&gt;&lt;author&gt;Nitin, Mantri&lt;/author&gt;&lt;author&gt;Bao, Xiao Qing&lt;/author&gt;&lt;author&gt;Chen, Song Lin&lt;/author&gt;&lt;author&gt;Tao, Zheng Ming %J journal of food&lt;/author&gt;&lt;author&gt;drug analysis&lt;/author&gt;&lt;/authors&gt;&lt;/contributors&gt;&lt;titles&gt;&lt;title&gt;&lt;style face="normal" font="default" size="100%"&gt;Characterizing Diversity Based on Nutritional and Bioactive Compositions of Yam Germplasm (&lt;/style&gt;&lt;style face="italic" font="default" size="100%"&gt;Dioscorea&lt;/style&gt;&lt;style face="normal" font="default" size="100%"&gt; spp.) Commonly Cultivated in China&lt;/style&gt;&lt;/title&gt;&lt;/titles&gt;&lt;pages&gt;367-375&lt;/pages&gt;&lt;volume&gt;24&lt;/volume&gt;&lt;number&gt;2&lt;/number&gt;&lt;dates&gt;&lt;year&gt;2016&lt;/year&gt;&lt;/dates&gt;&lt;isbn&gt;1021-9498&lt;/isbn&gt;&lt;urls&gt;&lt;/urls&gt;&lt;/record&gt;&lt;/Cite&gt;&lt;/EndNote&gt;</w:instrText>
      </w:r>
      <w:r w:rsidR="00884BC0">
        <w:rPr>
          <w:rFonts w:ascii="Times New Roman" w:eastAsia="宋体" w:hAnsi="Times New Roman"/>
          <w:iCs/>
          <w:kern w:val="0"/>
          <w:szCs w:val="21"/>
        </w:rPr>
        <w:fldChar w:fldCharType="separate"/>
      </w:r>
      <w:r w:rsidR="00FB0C09" w:rsidRPr="00FB0C09">
        <w:rPr>
          <w:rFonts w:ascii="Times New Roman" w:eastAsia="宋体" w:hAnsi="Times New Roman"/>
          <w:iCs/>
          <w:noProof/>
          <w:kern w:val="0"/>
          <w:sz w:val="20"/>
          <w:szCs w:val="21"/>
        </w:rPr>
        <w:t>[</w:t>
      </w:r>
      <w:hyperlink w:anchor="_ENREF_8" w:tooltip="Wu, 2016 #53" w:history="1">
        <w:r w:rsidR="00352752" w:rsidRPr="00FB0C09">
          <w:rPr>
            <w:rFonts w:ascii="Times New Roman" w:eastAsia="宋体" w:hAnsi="Times New Roman"/>
            <w:iCs/>
            <w:noProof/>
            <w:kern w:val="0"/>
            <w:sz w:val="20"/>
            <w:szCs w:val="21"/>
          </w:rPr>
          <w:t>8</w:t>
        </w:r>
      </w:hyperlink>
      <w:r w:rsidR="00FB0C09" w:rsidRPr="00FB0C09">
        <w:rPr>
          <w:rFonts w:ascii="Times New Roman" w:eastAsia="宋体" w:hAnsi="Times New Roman"/>
          <w:iCs/>
          <w:noProof/>
          <w:kern w:val="0"/>
          <w:sz w:val="20"/>
          <w:szCs w:val="21"/>
        </w:rPr>
        <w:t>]</w:t>
      </w:r>
      <w:r w:rsidR="00884BC0">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 The prevention and control of anthracnose disease is</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crucial for greater yam production.</w:t>
      </w:r>
    </w:p>
    <w:p w14:paraId="196B760A" w14:textId="24B1FBD5" w:rsidR="00F06DCB" w:rsidRPr="0024345E" w:rsidRDefault="0024345E" w:rsidP="009363C6">
      <w:pPr>
        <w:spacing w:line="360" w:lineRule="auto"/>
        <w:ind w:firstLineChars="150" w:firstLine="315"/>
        <w:rPr>
          <w:rFonts w:ascii="Times New Roman" w:eastAsia="宋体" w:hAnsi="Times New Roman"/>
          <w:iCs/>
          <w:kern w:val="0"/>
          <w:szCs w:val="21"/>
        </w:rPr>
      </w:pPr>
      <w:r w:rsidRPr="0024345E">
        <w:rPr>
          <w:rFonts w:ascii="Times New Roman" w:eastAsia="宋体" w:hAnsi="Times New Roman"/>
          <w:i/>
          <w:kern w:val="0"/>
          <w:szCs w:val="21"/>
        </w:rPr>
        <w:t>Colletotrichum</w:t>
      </w:r>
      <w:r w:rsidR="00F06DCB" w:rsidRPr="0024345E">
        <w:rPr>
          <w:rFonts w:ascii="Times New Roman" w:eastAsia="宋体" w:hAnsi="Times New Roman"/>
          <w:i/>
          <w:kern w:val="0"/>
          <w:szCs w:val="21"/>
        </w:rPr>
        <w:t xml:space="preserve"> gloeosporioides</w:t>
      </w:r>
      <w:r w:rsidR="00F06DCB" w:rsidRPr="0024345E">
        <w:rPr>
          <w:rFonts w:ascii="Times New Roman" w:eastAsia="宋体" w:hAnsi="Times New Roman"/>
          <w:iCs/>
          <w:kern w:val="0"/>
          <w:szCs w:val="21"/>
        </w:rPr>
        <w:t xml:space="preserve"> is a widespread and highly adaptable pathogen that is widely accepted as the causal agent of greater yam anthracnose. This fungus is known for its broad host range, infecting over 470 different host genera</w:t>
      </w:r>
      <w:r w:rsidR="00165F92">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&lt;EndNote&gt;&lt;Cite&gt;&lt;Author&gt;Talhinhas&lt;/Author&gt;&lt;Year&gt;2023&lt;/Year&gt;&lt;RecNum&gt;56&lt;/RecNum&gt;&lt;DisplayText&gt;&lt;style size="10"&gt;[9]&lt;/style&gt;&lt;/DisplayText&gt;&lt;record&gt;&lt;rec-number&gt;56&lt;/rec-number&gt;&lt;foreign-keys&gt;&lt;key app="EN" db-id="pf0zr5sdvwaseyefxf05etfq0z9spxwfa59s" timestamp="1706145247"&gt;56&lt;/key&gt;&lt;key app="ENWeb" db-id=""&gt;0&lt;/key&gt;&lt;/foreign-keys&gt;&lt;ref-type name="Journal Article"&gt;17&lt;/ref-type&gt;&lt;contributors&gt;&lt;authors&gt;&lt;author&gt;Talhinhas, P.&lt;/author&gt;&lt;/authors&gt;&lt;/contributors&gt;&lt;titles&gt;&lt;title&gt;&lt;style face="normal" font="default" size="100%"&gt;Hosts of &lt;/style&gt;&lt;style face="italic" font="default" size="100%"&gt;Colletotrichum&lt;/style&gt;&lt;/title&gt;&lt;secondary-title&gt;Mycosphere&lt;/secondary-title&gt;&lt;/titles&gt;&lt;periodical&gt;&lt;full-title&gt;Mycosphere&lt;/full-title&gt;&lt;/periodical&gt;&lt;pages&gt;158-261&lt;/pages&gt;&lt;volume&gt;14&lt;/volume&gt;&lt;number&gt;si2&lt;/number&gt;&lt;section&gt;158&lt;/section&gt;&lt;dates&gt;&lt;year&gt;2023&lt;/year&gt;&lt;/dates&gt;&lt;isbn&gt;20777019&lt;/isbn&gt;&lt;urls&gt;&lt;/urls&gt;&lt;electronic-resource-num&gt;10.5943/mycosphere/14/si2/4&lt;/electronic-resource-num&gt;&lt;/record&gt;&lt;/Cite&gt;&lt;/EndNote&gt;</w:instrText>
      </w:r>
      <w:r w:rsidR="00165F92">
        <w:rPr>
          <w:rFonts w:ascii="Times New Roman" w:eastAsia="宋体" w:hAnsi="Times New Roman"/>
          <w:iCs/>
          <w:kern w:val="0"/>
          <w:szCs w:val="21"/>
        </w:rPr>
        <w:fldChar w:fldCharType="separate"/>
      </w:r>
      <w:r w:rsidR="00FB0C09" w:rsidRPr="00FB0C09">
        <w:rPr>
          <w:rFonts w:ascii="Times New Roman" w:eastAsia="宋体" w:hAnsi="Times New Roman"/>
          <w:iCs/>
          <w:noProof/>
          <w:kern w:val="0"/>
          <w:sz w:val="20"/>
          <w:szCs w:val="21"/>
        </w:rPr>
        <w:t>[</w:t>
      </w:r>
      <w:hyperlink w:anchor="_ENREF_9" w:tooltip="Talhinhas, 2023 #56" w:history="1">
        <w:r w:rsidR="00352752" w:rsidRPr="00FB0C09">
          <w:rPr>
            <w:rFonts w:ascii="Times New Roman" w:eastAsia="宋体" w:hAnsi="Times New Roman"/>
            <w:iCs/>
            <w:noProof/>
            <w:kern w:val="0"/>
            <w:sz w:val="20"/>
            <w:szCs w:val="21"/>
          </w:rPr>
          <w:t>9</w:t>
        </w:r>
      </w:hyperlink>
      <w:r w:rsidR="00FB0C09" w:rsidRPr="00FB0C09">
        <w:rPr>
          <w:rFonts w:ascii="Times New Roman" w:eastAsia="宋体" w:hAnsi="Times New Roman"/>
          <w:iCs/>
          <w:noProof/>
          <w:kern w:val="0"/>
          <w:sz w:val="20"/>
          <w:szCs w:val="21"/>
        </w:rPr>
        <w:t>]</w:t>
      </w:r>
      <w:r w:rsidR="00165F92">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 from monocotyledons to higher dicotyledons.</w:t>
      </w:r>
      <w:r w:rsidR="00F06DCB" w:rsidRPr="0024345E">
        <w:rPr>
          <w:szCs w:val="21"/>
        </w:rPr>
        <w:t xml:space="preserve"> </w:t>
      </w:r>
      <w:r w:rsidR="00F06DCB" w:rsidRPr="0024345E">
        <w:rPr>
          <w:rFonts w:ascii="Times New Roman" w:eastAsia="宋体" w:hAnsi="Times New Roman"/>
          <w:iCs/>
          <w:kern w:val="0"/>
          <w:szCs w:val="21"/>
        </w:rPr>
        <w:t xml:space="preserve">Greater yam anthracnose </w:t>
      </w:r>
      <w:ins w:id="3" w:author="WT X" w:date="2024-01-24T18:58:00Z">
        <w:r w:rsidR="009363C6">
          <w:rPr>
            <w:rFonts w:ascii="Times New Roman" w:eastAsia="宋体" w:hAnsi="Times New Roman"/>
            <w:color w:val="374151"/>
            <w:kern w:val="0"/>
            <w:szCs w:val="21"/>
          </w:rPr>
          <w:t>can induce symptoms such as leaf necrosis, premature shedding, and wilting of young shoots in yam plants, resulting in yield reductions of up to 90%</w:t>
        </w:r>
        <w:r w:rsidR="009363C6">
          <w:rPr>
            <w:rFonts w:ascii="Times New Roman" w:eastAsia="宋体" w:hAnsi="Times New Roman"/>
            <w:color w:val="374151"/>
            <w:kern w:val="0"/>
            <w:szCs w:val="21"/>
          </w:rPr>
          <w:fldChar w:fldCharType="begin">
            <w:fldData xml:space="preserve">PEVuZE5vdGU+PENpdGU+PEF1dGhvcj5BZ3JlPC9BdXRob3I+PFllYXI+MjAyMjwvWWVhcj48UmVj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</w:fldData>
          </w:fldChar>
        </w:r>
      </w:ins>
      <w:r w:rsidR="0078416B">
        <w:rPr>
          <w:rFonts w:ascii="Times New Roman" w:eastAsia="宋体" w:hAnsi="Times New Roman"/>
          <w:color w:val="374151"/>
          <w:kern w:val="0"/>
          <w:szCs w:val="21"/>
        </w:rPr>
        <w:instrText xml:space="preserve"> ADDIN EN.CITE </w:instrText>
      </w:r>
      <w:r w:rsidR="0078416B">
        <w:rPr>
          <w:rFonts w:ascii="Times New Roman" w:eastAsia="宋体" w:hAnsi="Times New Roman"/>
          <w:color w:val="374151"/>
          <w:kern w:val="0"/>
          <w:szCs w:val="21"/>
        </w:rPr>
        <w:fldChar w:fldCharType="begin">
          <w:fldData xml:space="preserve">PEVuZE5vdGU+PENpdGU+PEF1dGhvcj5BZ3JlPC9BdXRob3I+PFllYXI+MjAyMjwvWWVhcj48UmVj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</w:fldData>
        </w:fldChar>
      </w:r>
      <w:r w:rsidR="0078416B">
        <w:rPr>
          <w:rFonts w:ascii="Times New Roman" w:eastAsia="宋体" w:hAnsi="Times New Roman"/>
          <w:color w:val="374151"/>
          <w:kern w:val="0"/>
          <w:szCs w:val="21"/>
        </w:rPr>
        <w:instrText xml:space="preserve"> ADDIN EN.CITE.DATA </w:instrText>
      </w:r>
      <w:r w:rsidR="0078416B">
        <w:rPr>
          <w:rFonts w:ascii="Times New Roman" w:eastAsia="宋体" w:hAnsi="Times New Roman"/>
          <w:color w:val="374151"/>
          <w:kern w:val="0"/>
          <w:szCs w:val="21"/>
        </w:rPr>
      </w:r>
      <w:r w:rsidR="0078416B">
        <w:rPr>
          <w:rFonts w:ascii="Times New Roman" w:eastAsia="宋体" w:hAnsi="Times New Roman"/>
          <w:color w:val="374151"/>
          <w:kern w:val="0"/>
          <w:szCs w:val="21"/>
        </w:rPr>
        <w:fldChar w:fldCharType="end"/>
      </w:r>
      <w:ins w:id="4" w:author="WT X" w:date="2024-01-24T18:58:00Z">
        <w:r w:rsidR="009363C6">
          <w:rPr>
            <w:rFonts w:ascii="Times New Roman" w:eastAsia="宋体" w:hAnsi="Times New Roman"/>
            <w:color w:val="374151"/>
            <w:kern w:val="0"/>
            <w:szCs w:val="21"/>
          </w:rPr>
          <w:fldChar w:fldCharType="separate"/>
        </w:r>
      </w:ins>
      <w:r w:rsidR="00884BC0" w:rsidRPr="00884BC0">
        <w:rPr>
          <w:rFonts w:ascii="Times New Roman" w:eastAsia="宋体" w:hAnsi="Times New Roman"/>
          <w:noProof/>
          <w:color w:val="374151"/>
          <w:kern w:val="0"/>
          <w:sz w:val="20"/>
          <w:szCs w:val="21"/>
        </w:rPr>
        <w:t>[</w:t>
      </w:r>
      <w:hyperlink w:anchor="_ENREF_5" w:tooltip="Agre, 2022 #1" w:history="1">
        <w:r w:rsidR="00352752" w:rsidRPr="00884BC0">
          <w:rPr>
            <w:rFonts w:ascii="Times New Roman" w:eastAsia="宋体" w:hAnsi="Times New Roman"/>
            <w:noProof/>
            <w:color w:val="374151"/>
            <w:kern w:val="0"/>
            <w:sz w:val="20"/>
            <w:szCs w:val="21"/>
          </w:rPr>
          <w:t>5</w:t>
        </w:r>
      </w:hyperlink>
      <w:r w:rsidR="00884BC0" w:rsidRPr="00884BC0">
        <w:rPr>
          <w:rFonts w:ascii="Times New Roman" w:eastAsia="宋体" w:hAnsi="Times New Roman"/>
          <w:noProof/>
          <w:color w:val="374151"/>
          <w:kern w:val="0"/>
          <w:sz w:val="20"/>
          <w:szCs w:val="21"/>
        </w:rPr>
        <w:t>]</w:t>
      </w:r>
      <w:ins w:id="5" w:author="WT X" w:date="2024-01-24T18:58:00Z">
        <w:r w:rsidR="009363C6">
          <w:rPr>
            <w:rFonts w:ascii="Times New Roman" w:eastAsia="宋体" w:hAnsi="Times New Roman"/>
            <w:color w:val="374151"/>
            <w:kern w:val="0"/>
            <w:szCs w:val="21"/>
          </w:rPr>
          <w:fldChar w:fldCharType="end"/>
        </w:r>
      </w:ins>
      <w:r w:rsidR="009363C6">
        <w:rPr>
          <w:rFonts w:ascii="Times New Roman" w:eastAsia="宋体" w:hAnsi="Times New Roman"/>
          <w:color w:val="374151"/>
          <w:kern w:val="0"/>
          <w:szCs w:val="21"/>
        </w:rPr>
        <w:t>,</w:t>
      </w:r>
      <w:r w:rsidR="00F06DCB" w:rsidRPr="0024345E">
        <w:rPr>
          <w:rFonts w:ascii="Times New Roman" w:eastAsia="宋体" w:hAnsi="Times New Roman"/>
          <w:iCs/>
          <w:kern w:val="0"/>
          <w:szCs w:val="21"/>
        </w:rPr>
        <w:t xml:space="preserve"> lead to significant economic losses and has necessitated frequent fungicide applications for chemical control. However, this approach poses environmental risks, potential fungicide resistance, and is often cost-prohibitive for many farmers in tropical regions</w:t>
      </w:r>
      <w:r w:rsidR="00FB0C09">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&lt;EndNote&gt;&lt;Cite&gt;&lt;Author&gt;Pornprapa&lt;/Author&gt;&lt;Year&gt;2022&lt;/Year&gt;&lt;RecNum&gt;60&lt;/RecNum&gt;&lt;DisplayText&gt;&lt;style size="10"&gt;[10]&lt;/style&gt;&lt;/DisplayText&gt;&lt;record&gt;&lt;rec-number&gt;60&lt;/rec-number&gt;&lt;foreign-keys&gt;&lt;key app="EN" db-id="pf0zr5sdvwaseyefxf05etfq0z9spxwfa59s" timestamp="1706145821"&gt;60&lt;/key&gt;&lt;/foreign-keys&gt;&lt;ref-type name="Journal Article"&gt;17&lt;/ref-type&gt;&lt;contributors&gt;&lt;authors&gt;&lt;author&gt;Pornprapa, Kongtragoul&lt;/author&gt;&lt;author&gt;Suriyasit, Somnuek&lt;/author&gt;&lt;author&gt;Mongkutkarn, Udompongsuk&lt;/author&gt;&lt;author&gt;Panisa, Prasom&lt;/author&gt;&lt;author&gt;Tanimnun, Jaenaksorn&lt;/author&gt;&lt;/authors&gt;&lt;/contributors&gt;&lt;titles&gt;&lt;title&gt;&lt;style face="normal" font="default" size="100%"&gt;Cross-Resistance to Benzimidazole Group and Mancozeb Fungicides in &lt;/style&gt;&lt;style face="italic" font="default" size="100%"&gt;Colletotrichum&lt;/style&gt;&lt;style face="normal" font="default" size="100%"&gt; spp. Causing Anthracnose Disease&lt;/style&gt;&lt;/title&gt;&lt;secondary-title&gt;Science &amp;amp; Technology Asia&lt;/secondary-title&gt;&lt;/titles&gt;&lt;periodical&gt;&lt;full-title&gt;Science &amp;amp; Technology Asia&lt;/full-title&gt;&lt;/periodical&gt;&lt;pages&gt;400-408&lt;/pages&gt;&lt;volume&gt;27&lt;/volume&gt;&lt;number&gt;4&lt;/number&gt;&lt;dates&gt;&lt;year&gt;2022&lt;/year&gt;&lt;pub-dates&gt;&lt;date&gt;12/31&lt;/date&gt;&lt;/pub-dates&gt;&lt;/dates&gt;&lt;urls&gt;&lt;related-urls&gt;&lt;url&gt;https://ph02.tci-thaijo.org/index.php/SciTechAsia/article/view/247940&lt;/url&gt;&lt;/related-urls&gt;&lt;/urls&gt;&lt;access-date&gt;2024/01/25&lt;/access-date&gt;&lt;/record&gt;&lt;/Cite&gt;&lt;/EndNote&gt;</w:instrText>
      </w:r>
      <w:r w:rsidR="00FB0C09">
        <w:rPr>
          <w:rFonts w:ascii="Times New Roman" w:eastAsia="宋体" w:hAnsi="Times New Roman"/>
          <w:iCs/>
          <w:kern w:val="0"/>
          <w:szCs w:val="21"/>
        </w:rPr>
        <w:fldChar w:fldCharType="separate"/>
      </w:r>
      <w:r w:rsidR="00FB0C09" w:rsidRPr="00FB0C09">
        <w:rPr>
          <w:rFonts w:ascii="Times New Roman" w:eastAsia="宋体" w:hAnsi="Times New Roman"/>
          <w:iCs/>
          <w:noProof/>
          <w:kern w:val="0"/>
          <w:sz w:val="20"/>
          <w:szCs w:val="21"/>
        </w:rPr>
        <w:t>[</w:t>
      </w:r>
      <w:hyperlink w:anchor="_ENREF_10" w:tooltip="Pornprapa, 2022 #60" w:history="1">
        <w:r w:rsidR="00352752" w:rsidRPr="00FB0C09">
          <w:rPr>
            <w:rFonts w:ascii="Times New Roman" w:eastAsia="宋体" w:hAnsi="Times New Roman"/>
            <w:iCs/>
            <w:noProof/>
            <w:kern w:val="0"/>
            <w:sz w:val="20"/>
            <w:szCs w:val="21"/>
          </w:rPr>
          <w:t>10</w:t>
        </w:r>
      </w:hyperlink>
      <w:r w:rsidR="00FB0C09" w:rsidRPr="00FB0C09">
        <w:rPr>
          <w:rFonts w:ascii="Times New Roman" w:eastAsia="宋体" w:hAnsi="Times New Roman"/>
          <w:iCs/>
          <w:noProof/>
          <w:kern w:val="0"/>
          <w:sz w:val="20"/>
          <w:szCs w:val="21"/>
        </w:rPr>
        <w:t>]</w:t>
      </w:r>
      <w:r w:rsidR="00FB0C09">
        <w:rPr>
          <w:rFonts w:ascii="Times New Roman" w:eastAsia="宋体" w:hAnsi="Times New Roman"/>
          <w:iCs/>
          <w:kern w:val="0"/>
          <w:szCs w:val="21"/>
        </w:rPr>
        <w:fldChar w:fldCharType="end"/>
      </w:r>
      <w:r w:rsidR="00F06DCB" w:rsidRPr="0024345E">
        <w:rPr>
          <w:rFonts w:ascii="Times New Roman" w:eastAsia="宋体" w:hAnsi="Times New Roman"/>
          <w:iCs/>
          <w:kern w:val="0"/>
          <w:szCs w:val="21"/>
        </w:rPr>
        <w:t>.</w:t>
      </w:r>
      <w:r w:rsidR="00F06DCB" w:rsidRPr="0024345E">
        <w:rPr>
          <w:szCs w:val="21"/>
        </w:rPr>
        <w:t xml:space="preserve"> </w:t>
      </w:r>
      <w:r w:rsidR="00F06DCB" w:rsidRPr="0024345E">
        <w:rPr>
          <w:rFonts w:ascii="Times New Roman" w:eastAsia="宋体" w:hAnsi="Times New Roman"/>
          <w:iCs/>
          <w:kern w:val="0"/>
          <w:szCs w:val="21"/>
        </w:rPr>
        <w:t>M</w:t>
      </w:r>
      <w:r w:rsidR="00F06DCB" w:rsidRPr="0024345E">
        <w:rPr>
          <w:rFonts w:ascii="Times New Roman" w:eastAsia="宋体" w:hAnsi="Times New Roman" w:hint="eastAsia"/>
          <w:iCs/>
          <w:kern w:val="0"/>
          <w:szCs w:val="21"/>
        </w:rPr>
        <w:t>oreover</w:t>
      </w:r>
      <w:r w:rsidR="00F06DCB" w:rsidRPr="0024345E">
        <w:rPr>
          <w:rFonts w:ascii="Times New Roman" w:eastAsia="宋体" w:hAnsi="Times New Roman" w:hint="eastAsia"/>
          <w:iCs/>
          <w:kern w:val="0"/>
          <w:szCs w:val="21"/>
        </w:rPr>
        <w:t>，</w:t>
      </w:r>
      <w:r w:rsidR="00F06DCB" w:rsidRPr="0024345E">
        <w:rPr>
          <w:rFonts w:ascii="Times New Roman" w:eastAsia="宋体" w:hAnsi="Times New Roman" w:hint="eastAsia"/>
          <w:iCs/>
          <w:kern w:val="0"/>
          <w:szCs w:val="21"/>
        </w:rPr>
        <w:t>h</w:t>
      </w:r>
      <w:r w:rsidR="00F06DCB" w:rsidRPr="0024345E">
        <w:rPr>
          <w:rFonts w:ascii="Times New Roman" w:eastAsia="宋体" w:hAnsi="Times New Roman"/>
          <w:iCs/>
          <w:kern w:val="0"/>
          <w:szCs w:val="21"/>
        </w:rPr>
        <w:t xml:space="preserve">ost-plant resistance to </w:t>
      </w:r>
      <w:r w:rsidRPr="0024345E">
        <w:rPr>
          <w:rFonts w:ascii="Times New Roman" w:eastAsia="宋体" w:hAnsi="Times New Roman"/>
          <w:i/>
          <w:iCs/>
          <w:kern w:val="0"/>
          <w:szCs w:val="21"/>
        </w:rPr>
        <w:t>C. gloeosporioides</w:t>
      </w:r>
      <w:r w:rsidR="00F06DCB" w:rsidRPr="0024345E">
        <w:rPr>
          <w:rFonts w:ascii="Times New Roman" w:eastAsia="宋体" w:hAnsi="Times New Roman"/>
          <w:iCs/>
          <w:kern w:val="0"/>
          <w:szCs w:val="21"/>
        </w:rPr>
        <w:t xml:space="preserve"> is the primary focus of yam breeding programs in the tropics. However, recent studies have revealed a high genotypic diversity within </w:t>
      </w:r>
      <w:r w:rsidRPr="0024345E">
        <w:rPr>
          <w:rFonts w:ascii="Times New Roman" w:eastAsia="宋体" w:hAnsi="Times New Roman"/>
          <w:i/>
          <w:iCs/>
          <w:kern w:val="0"/>
          <w:szCs w:val="21"/>
        </w:rPr>
        <w:t>C. gloeosporioides</w:t>
      </w:r>
      <w:r w:rsidR="00F47410" w:rsidRPr="00F47410">
        <w:rPr>
          <w:rFonts w:ascii="Times New Roman" w:eastAsia="宋体" w:hAnsi="Times New Roman"/>
          <w:kern w:val="0"/>
          <w:szCs w:val="21"/>
        </w:rPr>
        <w:fldChar w:fldCharType="begin"/>
      </w:r>
      <w:r w:rsidR="0078416B">
        <w:rPr>
          <w:rFonts w:ascii="Times New Roman" w:eastAsia="宋体" w:hAnsi="Times New Roman"/>
          <w:kern w:val="0"/>
          <w:szCs w:val="21"/>
        </w:rPr>
        <w:instrText xml:space="preserve"> ADDIN EN.CITE &lt;EndNote&gt;&lt;Cite&gt;&lt;Author&gt;Liu&lt;/Author&gt;&lt;Year&gt;2022&lt;/Year&gt;&lt;RecNum&gt;27&lt;/RecNum&gt;&lt;DisplayText&gt;&lt;style size="10"&gt;[11]&lt;/style&gt;&lt;/DisplayText&gt;&lt;record&gt;&lt;rec-number&gt;27&lt;/rec-number&gt;&lt;foreign-keys&gt;&lt;key app="EN" db-id="pf0zr5sdvwaseyefxf05etfq0z9spxwfa59s" timestamp="1705649732"&gt;27&lt;/key&gt;&lt;/foreign-keys&gt;&lt;ref-type name="Journal Article"&gt;17&lt;/ref-type&gt;&lt;contributors&gt;&lt;authors&gt;&lt;author&gt;Liu, F&lt;/author&gt;&lt;author&gt;Ma, ZY&lt;/author&gt;&lt;author&gt;Hou, LW&lt;/author&gt;&lt;author&gt;Diao, YZ&lt;/author&gt;&lt;author&gt;Wu, WP&lt;/author&gt;&lt;author&gt;Damm, U&lt;/author&gt;&lt;author&gt;Song, S&lt;/author&gt;&lt;author&gt;Cai, L %J Studies in Mycology&lt;/author&gt;&lt;/authors&gt;&lt;/contributors&gt;&lt;titles&gt;&lt;title&gt;&lt;style face="normal" font="default" size="100%"&gt;Updating Species Diversity of&lt;/style&gt;&lt;style face="italic" font="default" size="100%"&gt; Colletotrichum&lt;/style&gt;&lt;style face="normal" font="default" size="100%"&gt;, with a Phylogenomic Overview&lt;/style&gt;&lt;/title&gt;&lt;/titles&gt;&lt;pages&gt;1-56&lt;/pages&gt;&lt;volume&gt;101&lt;/volume&gt;&lt;number&gt;1&lt;/number&gt;&lt;dates&gt;&lt;year&gt;2022&lt;/year&gt;&lt;/dates&gt;&lt;isbn&gt;0166-0616&lt;/isbn&gt;&lt;urls&gt;&lt;/urls&gt;&lt;/record&gt;&lt;/Cite&gt;&lt;/EndNote&gt;</w:instrText>
      </w:r>
      <w:r w:rsidR="00F47410" w:rsidRPr="00F47410">
        <w:rPr>
          <w:rFonts w:ascii="Times New Roman" w:eastAsia="宋体" w:hAnsi="Times New Roman"/>
          <w:kern w:val="0"/>
          <w:szCs w:val="21"/>
        </w:rPr>
        <w:fldChar w:fldCharType="separate"/>
      </w:r>
      <w:r w:rsidR="00FB0C09" w:rsidRPr="00FB0C09">
        <w:rPr>
          <w:rFonts w:ascii="Times New Roman" w:eastAsia="宋体" w:hAnsi="Times New Roman"/>
          <w:noProof/>
          <w:kern w:val="0"/>
          <w:sz w:val="20"/>
          <w:szCs w:val="21"/>
        </w:rPr>
        <w:t>[</w:t>
      </w:r>
      <w:hyperlink w:anchor="_ENREF_11" w:tooltip="Liu, 2022 #27" w:history="1">
        <w:r w:rsidR="00352752" w:rsidRPr="00FB0C09">
          <w:rPr>
            <w:rFonts w:ascii="Times New Roman" w:eastAsia="宋体" w:hAnsi="Times New Roman"/>
            <w:noProof/>
            <w:kern w:val="0"/>
            <w:sz w:val="20"/>
            <w:szCs w:val="21"/>
          </w:rPr>
          <w:t>11</w:t>
        </w:r>
      </w:hyperlink>
      <w:r w:rsidR="00FB0C09" w:rsidRPr="00FB0C09">
        <w:rPr>
          <w:rFonts w:ascii="Times New Roman" w:eastAsia="宋体" w:hAnsi="Times New Roman"/>
          <w:noProof/>
          <w:kern w:val="0"/>
          <w:sz w:val="20"/>
          <w:szCs w:val="21"/>
        </w:rPr>
        <w:t>]</w:t>
      </w:r>
      <w:r w:rsidR="00F47410" w:rsidRPr="00F47410">
        <w:rPr>
          <w:rFonts w:ascii="Times New Roman" w:eastAsia="宋体" w:hAnsi="Times New Roman"/>
          <w:kern w:val="0"/>
          <w:szCs w:val="21"/>
        </w:rPr>
        <w:fldChar w:fldCharType="end"/>
      </w:r>
      <w:r w:rsidR="00F06DCB" w:rsidRPr="00F47410">
        <w:rPr>
          <w:rFonts w:ascii="Times New Roman" w:eastAsia="宋体" w:hAnsi="Times New Roman"/>
          <w:kern w:val="0"/>
          <w:szCs w:val="21"/>
        </w:rPr>
        <w:t>,</w:t>
      </w:r>
      <w:r w:rsidR="00F06DCB" w:rsidRPr="0024345E">
        <w:rPr>
          <w:rFonts w:ascii="Times New Roman" w:eastAsia="宋体" w:hAnsi="Times New Roman"/>
          <w:iCs/>
          <w:kern w:val="0"/>
          <w:szCs w:val="21"/>
        </w:rPr>
        <w:t xml:space="preserve"> suggesting the potential for the development of new virulent strains capable of overcoming plant resistance. Controlling </w:t>
      </w:r>
      <w:r w:rsidRPr="0024345E">
        <w:rPr>
          <w:rFonts w:ascii="Times New Roman" w:eastAsia="宋体" w:hAnsi="Times New Roman"/>
          <w:i/>
          <w:iCs/>
          <w:kern w:val="0"/>
          <w:szCs w:val="21"/>
        </w:rPr>
        <w:t>C. gloeosporioides</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disease has been hampered by its rapid spread and long-term survival in natural environments</w:t>
      </w:r>
      <w:r w:rsidR="00F06DCB" w:rsidRPr="0024345E">
        <w:rPr>
          <w:rFonts w:ascii="Times New Roman" w:eastAsia="宋体" w:hAnsi="Times New Roman" w:hint="eastAsia"/>
          <w:iCs/>
          <w:kern w:val="0"/>
          <w:szCs w:val="21"/>
        </w:rPr>
        <w:t>.</w:t>
      </w:r>
      <w:r w:rsidR="00F06DCB" w:rsidRPr="0024345E">
        <w:rPr>
          <w:szCs w:val="21"/>
        </w:rPr>
        <w:t xml:space="preserve"> </w:t>
      </w:r>
      <w:r w:rsidR="001424B8">
        <w:rPr>
          <w:rFonts w:ascii="Times New Roman" w:eastAsia="宋体" w:hAnsi="Times New Roman"/>
          <w:color w:val="374151"/>
          <w:kern w:val="0"/>
          <w:szCs w:val="21"/>
        </w:rPr>
        <w:t xml:space="preserve">The pathogen exhibits a relatively extended </w:t>
      </w:r>
      <w:r w:rsidR="001424B8" w:rsidRPr="001424B8">
        <w:rPr>
          <w:rFonts w:ascii="Times New Roman" w:eastAsia="宋体" w:hAnsi="Times New Roman"/>
          <w:color w:val="374151"/>
          <w:kern w:val="0"/>
          <w:szCs w:val="21"/>
        </w:rPr>
        <w:t>incubation</w:t>
      </w:r>
      <w:r w:rsidR="001424B8">
        <w:rPr>
          <w:rFonts w:ascii="Times New Roman" w:eastAsia="宋体" w:hAnsi="Times New Roman"/>
          <w:color w:val="374151"/>
          <w:kern w:val="0"/>
          <w:szCs w:val="21"/>
        </w:rPr>
        <w:t xml:space="preserve"> period following its infection of the host plant, thereby impeding the activation of the plant's immune responses. The infection is frequently well established by the time visible symptoms manifest</w:t>
      </w:r>
      <w:r w:rsidR="001424B8">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&lt;EndNote&gt;&lt;Cite&gt;&lt;Author&gt;De Silva&lt;/Author&gt;&lt;Year&gt;2017&lt;/Year&gt;&lt;RecNum&gt;12&lt;/RecNum&gt;&lt;DisplayText&gt;&lt;style size="10"&gt;[12]&lt;/style&gt;&lt;/DisplayText&gt;&lt;record&gt;&lt;rec-number&gt;12&lt;/rec-number&gt;&lt;foreign-keys&gt;&lt;key app="EN" db-id="pf0zr5sdvwaseyefxf05etfq0z9spxwfa59s" timestamp="1705635900"&gt;12&lt;/key&gt;&lt;key app="ENWeb" db-id=""&gt;0&lt;/key&gt;&lt;/foreign-keys&gt;&lt;ref-type name="Journal Article"&gt;17&lt;/ref-type&gt;&lt;contributors&gt;&lt;authors&gt;&lt;author&gt;De Silva, Dilani D.&lt;/author&gt;&lt;author&gt;Crous, Pedro W.&lt;/author&gt;&lt;author&gt;Ades, Peter K.&lt;/author&gt;&lt;author&gt;Hyde, Kevin D.&lt;/author&gt;&lt;author&gt;Taylor, Paul W. J.&lt;/author&gt;&lt;/authors&gt;&lt;/contributors&gt;&lt;titles&gt;&lt;title&gt;&lt;style face="normal" font="default" size="100%"&gt;Life Styles of &lt;/style&gt;&lt;style face="italic" font="default" size="100%"&gt;Colletotrichum &lt;/style&gt;&lt;style face="normal" font="default" size="100%"&gt;Species and Implications for Plant Biosecurity&lt;/style&gt;&lt;/title&gt;&lt;secondary-title&gt;Fungal Biology Reviews&lt;/secondary-title&gt;&lt;/titles&gt;&lt;periodical&gt;&lt;full-title&gt;Fungal Biology Reviews&lt;/full-title&gt;&lt;/periodical&gt;&lt;pages&gt;155-168&lt;/pages&gt;&lt;volume&gt;31&lt;/volume&gt;&lt;number&gt;3&lt;/number&gt;&lt;section&gt;155&lt;/section&gt;&lt;dates&gt;&lt;year&gt;2017&lt;/year&gt;&lt;/dates&gt;&lt;isbn&gt;17494613&lt;/isbn&gt;&lt;urls&gt;&lt;/urls&gt;&lt;electronic-resource-num&gt;10.1016/j.fbr.2017.05.001&lt;/electronic-resource-num&gt;&lt;/record&gt;&lt;/Cite&gt;&lt;/EndNote&gt;</w:instrText>
      </w:r>
      <w:r w:rsidR="001424B8">
        <w:rPr>
          <w:rFonts w:ascii="Times New Roman" w:eastAsia="宋体" w:hAnsi="Times New Roman"/>
          <w:color w:val="374151"/>
          <w:kern w:val="0"/>
          <w:szCs w:val="21"/>
        </w:rPr>
        <w:fldChar w:fldCharType="separate"/>
      </w:r>
      <w:r w:rsidR="00FB0C09" w:rsidRPr="00FB0C09">
        <w:rPr>
          <w:rFonts w:ascii="Times New Roman" w:eastAsia="宋体" w:hAnsi="Times New Roman"/>
          <w:noProof/>
          <w:color w:val="374151"/>
          <w:kern w:val="0"/>
          <w:sz w:val="20"/>
          <w:szCs w:val="21"/>
        </w:rPr>
        <w:t>[</w:t>
      </w:r>
      <w:hyperlink w:anchor="_ENREF_12" w:tooltip="De Silva, 2017 #12" w:history="1">
        <w:r w:rsidR="00352752" w:rsidRPr="00FB0C09">
          <w:rPr>
            <w:rFonts w:ascii="Times New Roman" w:eastAsia="宋体" w:hAnsi="Times New Roman"/>
            <w:noProof/>
            <w:color w:val="374151"/>
            <w:kern w:val="0"/>
            <w:sz w:val="20"/>
            <w:szCs w:val="21"/>
          </w:rPr>
          <w:t>12</w:t>
        </w:r>
      </w:hyperlink>
      <w:r w:rsidR="00FB0C09" w:rsidRPr="00FB0C09">
        <w:rPr>
          <w:rFonts w:ascii="Times New Roman" w:eastAsia="宋体" w:hAnsi="Times New Roman"/>
          <w:noProof/>
          <w:color w:val="374151"/>
          <w:kern w:val="0"/>
          <w:sz w:val="20"/>
          <w:szCs w:val="21"/>
        </w:rPr>
        <w:t>]</w:t>
      </w:r>
      <w:r w:rsidR="001424B8">
        <w:rPr>
          <w:rFonts w:ascii="Times New Roman" w:eastAsia="宋体" w:hAnsi="Times New Roman"/>
          <w:color w:val="374151"/>
          <w:kern w:val="0"/>
          <w:szCs w:val="21"/>
        </w:rPr>
        <w:fldChar w:fldCharType="end"/>
      </w:r>
      <w:r w:rsidR="001424B8">
        <w:rPr>
          <w:rFonts w:ascii="Times New Roman" w:eastAsia="宋体" w:hAnsi="Times New Roman"/>
          <w:color w:val="374151"/>
          <w:kern w:val="0"/>
          <w:szCs w:val="21"/>
        </w:rPr>
        <w:t xml:space="preserve">. </w:t>
      </w:r>
      <w:r w:rsidR="00F06DCB" w:rsidRPr="0024345E">
        <w:rPr>
          <w:rFonts w:ascii="Times New Roman" w:eastAsia="宋体" w:hAnsi="Times New Roman"/>
          <w:iCs/>
          <w:kern w:val="0"/>
          <w:szCs w:val="21"/>
        </w:rPr>
        <w:t>Therefore, the rapid and accurate</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 xml:space="preserve">detection of </w:t>
      </w:r>
      <w:r w:rsidRPr="0024345E">
        <w:rPr>
          <w:rFonts w:ascii="Times New Roman" w:eastAsia="宋体" w:hAnsi="Times New Roman"/>
          <w:i/>
          <w:iCs/>
          <w:kern w:val="0"/>
          <w:szCs w:val="21"/>
        </w:rPr>
        <w:t>C. gloeosporioides</w:t>
      </w:r>
      <w:r w:rsidR="00F06DCB" w:rsidRPr="0024345E">
        <w:rPr>
          <w:rFonts w:ascii="Times New Roman" w:eastAsia="宋体" w:hAnsi="Times New Roman"/>
          <w:iCs/>
          <w:kern w:val="0"/>
          <w:szCs w:val="21"/>
        </w:rPr>
        <w:t xml:space="preserve"> during the early infection stages</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is critical for disease management.</w:t>
      </w:r>
    </w:p>
    <w:p w14:paraId="3873AF86" w14:textId="0FDB4B4F" w:rsidR="00AB50F5" w:rsidRPr="00AB50F5" w:rsidRDefault="00F06DCB" w:rsidP="00AB50F5">
      <w:pPr>
        <w:spacing w:line="360" w:lineRule="auto"/>
        <w:ind w:firstLineChars="150" w:firstLine="315"/>
        <w:rPr>
          <w:rFonts w:ascii="Times New Roman" w:eastAsia="宋体" w:hAnsi="Times New Roman"/>
          <w:iCs/>
          <w:kern w:val="0"/>
          <w:szCs w:val="21"/>
        </w:rPr>
      </w:pPr>
      <w:r w:rsidRPr="0024345E">
        <w:rPr>
          <w:rFonts w:ascii="Times New Roman" w:eastAsia="宋体" w:hAnsi="Times New Roman"/>
          <w:iCs/>
          <w:kern w:val="0"/>
          <w:szCs w:val="21"/>
        </w:rPr>
        <w:t xml:space="preserve">Traditionally, the identification and characterization of </w:t>
      </w:r>
      <w:r w:rsidR="0024345E" w:rsidRPr="0024345E">
        <w:rPr>
          <w:rFonts w:ascii="Times New Roman" w:eastAsia="宋体" w:hAnsi="Times New Roman"/>
          <w:i/>
          <w:iCs/>
          <w:kern w:val="0"/>
          <w:szCs w:val="21"/>
        </w:rPr>
        <w:t>Colletotrichum</w:t>
      </w:r>
      <w:r w:rsidRPr="0024345E">
        <w:rPr>
          <w:rFonts w:ascii="Times New Roman" w:eastAsia="宋体" w:hAnsi="Times New Roman"/>
          <w:iCs/>
          <w:kern w:val="0"/>
          <w:szCs w:val="21"/>
        </w:rPr>
        <w:t xml:space="preserve"> spp</w:t>
      </w:r>
      <w:r w:rsidR="00144BBD">
        <w:rPr>
          <w:rFonts w:ascii="Times New Roman" w:eastAsia="宋体" w:hAnsi="Times New Roman"/>
          <w:iCs/>
          <w:kern w:val="0"/>
          <w:szCs w:val="21"/>
        </w:rPr>
        <w:t>.</w:t>
      </w:r>
      <w:r w:rsidRPr="0024345E">
        <w:rPr>
          <w:rFonts w:ascii="Times New Roman" w:eastAsia="宋体" w:hAnsi="Times New Roman"/>
          <w:iCs/>
          <w:kern w:val="0"/>
          <w:szCs w:val="21"/>
        </w:rPr>
        <w:t xml:space="preserve"> relied on morphological features such as colony color, conidia and appressorium shape, and growth rate. However, molecular techniques now provide alternative methods for taxonomic studies and are </w:t>
      </w:r>
      <w:r w:rsidRPr="0024345E">
        <w:rPr>
          <w:rFonts w:ascii="Times New Roman" w:eastAsia="宋体" w:hAnsi="Times New Roman"/>
          <w:iCs/>
          <w:kern w:val="0"/>
          <w:szCs w:val="21"/>
        </w:rPr>
        <w:lastRenderedPageBreak/>
        <w:t>important tools for species delimitation.</w:t>
      </w:r>
      <w:r w:rsidRPr="0024345E">
        <w:rPr>
          <w:szCs w:val="21"/>
        </w:rPr>
        <w:t xml:space="preserve"> </w:t>
      </w:r>
      <w:r w:rsidR="00AB50F5" w:rsidRPr="0024345E">
        <w:rPr>
          <w:rFonts w:ascii="Times New Roman" w:eastAsia="宋体" w:hAnsi="Times New Roman"/>
          <w:iCs/>
          <w:kern w:val="0"/>
          <w:szCs w:val="21"/>
        </w:rPr>
        <w:t xml:space="preserve">The selection of appropriate target genes is essential for the successful development of molecular diagnostic assays for plant pathogens. </w:t>
      </w:r>
      <w:r w:rsidR="00AB50F5" w:rsidRPr="0024345E">
        <w:rPr>
          <w:rFonts w:ascii="Times New Roman" w:eastAsia="宋体" w:hAnsi="Times New Roman" w:hint="eastAsia"/>
          <w:iCs/>
          <w:kern w:val="0"/>
          <w:szCs w:val="21"/>
        </w:rPr>
        <w:t>T</w:t>
      </w:r>
      <w:r w:rsidR="00AB50F5" w:rsidRPr="0024345E">
        <w:rPr>
          <w:rFonts w:ascii="Times New Roman" w:eastAsia="宋体" w:hAnsi="Times New Roman"/>
          <w:iCs/>
          <w:kern w:val="0"/>
          <w:szCs w:val="21"/>
        </w:rPr>
        <w:t>he target genes should exhibit a high degree of conservation within the pathogen species to ensure broad applicability across different strains and isolates.</w:t>
      </w:r>
      <w:r w:rsidR="00AB50F5" w:rsidRPr="0024345E">
        <w:rPr>
          <w:szCs w:val="21"/>
        </w:rPr>
        <w:t xml:space="preserve"> </w:t>
      </w:r>
      <w:r w:rsidR="00AB50F5" w:rsidRPr="0024345E">
        <w:rPr>
          <w:rFonts w:ascii="Times New Roman" w:eastAsia="宋体" w:hAnsi="Times New Roman"/>
          <w:iCs/>
          <w:kern w:val="0"/>
          <w:szCs w:val="21"/>
        </w:rPr>
        <w:t xml:space="preserve">One established conventional PCR-based method for detecting </w:t>
      </w:r>
      <w:r w:rsidR="00AB50F5" w:rsidRPr="0024345E">
        <w:rPr>
          <w:rFonts w:ascii="Times New Roman" w:eastAsia="宋体" w:hAnsi="Times New Roman"/>
          <w:i/>
          <w:iCs/>
          <w:kern w:val="0"/>
          <w:szCs w:val="21"/>
        </w:rPr>
        <w:t>C. gloeosporioides</w:t>
      </w:r>
      <w:r w:rsidR="00AB50F5" w:rsidRPr="0024345E">
        <w:rPr>
          <w:rFonts w:ascii="Times New Roman" w:eastAsia="宋体" w:hAnsi="Times New Roman"/>
          <w:iCs/>
          <w:kern w:val="0"/>
          <w:szCs w:val="21"/>
        </w:rPr>
        <w:t xml:space="preserve"> is to detect the internally transcribed spacer (ITS) 1 region</w:t>
      </w:r>
      <w:r w:rsidR="00AB50F5" w:rsidRPr="00AB50F5">
        <w:rPr>
          <w:rFonts w:ascii="Times New Roman" w:eastAsia="宋体" w:hAnsi="Times New Roman"/>
          <w:iCs/>
          <w:kern w:val="0"/>
          <w:szCs w:val="21"/>
        </w:rPr>
        <w:t xml:space="preserve"> of ribosomal DNA (rDNA). </w:t>
      </w:r>
      <w:r w:rsidR="00AB50F5" w:rsidRPr="00AB50F5">
        <w:rPr>
          <w:rFonts w:ascii="Times New Roman" w:hAnsi="Times New Roman"/>
          <w:szCs w:val="21"/>
        </w:rPr>
        <w:t xml:space="preserve">In addition, </w:t>
      </w:r>
      <w:proofErr w:type="spellStart"/>
      <w:r w:rsidR="00AB50F5" w:rsidRPr="00AB50F5">
        <w:rPr>
          <w:rFonts w:ascii="Times New Roman" w:hAnsi="Times New Roman"/>
          <w:szCs w:val="21"/>
        </w:rPr>
        <w:t>Taqman</w:t>
      </w:r>
      <w:proofErr w:type="spellEnd"/>
      <w:r w:rsidR="00AB50F5" w:rsidRPr="00AB50F5">
        <w:rPr>
          <w:rFonts w:ascii="Times New Roman" w:hAnsi="Times New Roman"/>
          <w:szCs w:val="21"/>
        </w:rPr>
        <w:t xml:space="preserve"> real-time PCR analysis methods targeting </w:t>
      </w:r>
      <w:r w:rsidR="00AB50F5" w:rsidRPr="00AB50F5">
        <w:rPr>
          <w:rFonts w:ascii="Times New Roman" w:eastAsia="宋体" w:hAnsi="Times New Roman"/>
          <w:iCs/>
          <w:kern w:val="0"/>
          <w:szCs w:val="21"/>
        </w:rPr>
        <w:t>mating type gene Mat1-2-1 (</w:t>
      </w:r>
      <w:proofErr w:type="spellStart"/>
      <w:r w:rsidR="00AB50F5" w:rsidRPr="00AB50F5">
        <w:rPr>
          <w:rFonts w:ascii="Times New Roman" w:eastAsia="宋体" w:hAnsi="Times New Roman"/>
          <w:iCs/>
          <w:kern w:val="0"/>
          <w:szCs w:val="21"/>
        </w:rPr>
        <w:t>ApMat</w:t>
      </w:r>
      <w:proofErr w:type="spellEnd"/>
      <w:r w:rsidR="00AB50F5" w:rsidRPr="00AB50F5">
        <w:rPr>
          <w:rFonts w:ascii="Times New Roman" w:eastAsia="宋体" w:hAnsi="Times New Roman"/>
          <w:iCs/>
          <w:kern w:val="0"/>
          <w:szCs w:val="21"/>
        </w:rPr>
        <w:t>) marker</w:t>
      </w:r>
      <w:r w:rsidR="00AB50F5" w:rsidRPr="00AB50F5">
        <w:rPr>
          <w:rFonts w:ascii="Times New Roman" w:hAnsi="Times New Roman"/>
          <w:szCs w:val="21"/>
        </w:rPr>
        <w:t xml:space="preserve"> has been established</w:t>
      </w:r>
      <w:r w:rsidR="00165F92">
        <w:rPr>
          <w:rFonts w:ascii="Times New Roman" w:hAnsi="Times New Roman"/>
          <w:szCs w:val="21"/>
        </w:rPr>
        <w:fldChar w:fldCharType="begin"/>
      </w:r>
      <w:r w:rsidR="0078416B">
        <w:rPr>
          <w:rFonts w:ascii="Times New Roman" w:hAnsi="Times New Roman"/>
          <w:szCs w:val="21"/>
        </w:rPr>
        <w:instrText xml:space="preserve"> ADDIN EN.CITE &lt;EndNote&gt;&lt;Cite&gt;&lt;Author&gt;Sharma&lt;/Author&gt;&lt;Year&gt;2015&lt;/Year&gt;&lt;RecNum&gt;55&lt;/RecNum&gt;&lt;DisplayText&gt;&lt;style size="10"&gt;[13]&lt;/style&gt;&lt;/DisplayText&gt;&lt;record&gt;&lt;rec-number&gt;55&lt;/rec-number&gt;&lt;foreign-keys&gt;&lt;key app="EN" db-id="pf0zr5sdvwaseyefxf05etfq0z9spxwfa59s" timestamp="1706144968"&gt;55&lt;/key&gt;&lt;/foreign-keys&gt;&lt;ref-type name="Journal Article"&gt;17&lt;/ref-type&gt;&lt;contributors&gt;&lt;authors&gt;&lt;author&gt;Sharma, Gunjan&lt;/author&gt;&lt;author&gt;Pinnaka, Anil Kumar&lt;/author&gt;&lt;author&gt;Shenoy, Belle Damodara %J Fungal Diversity&lt;/author&gt;&lt;/authors&gt;&lt;/contributors&gt;&lt;titles&gt;&lt;title&gt;&lt;style face="normal" font="default" size="100%"&gt;Resolving the &lt;/style&gt;&lt;style face="italic" font="default" size="100%"&gt;Colletotrichum siamense&lt;/style&gt;&lt;style face="normal" font="default" size="100%"&gt; Species Complex using ApMat Marker&lt;/style&gt;&lt;/title&gt;&lt;/titles&gt;&lt;pages&gt;247-264&lt;/pages&gt;&lt;volume&gt;71&lt;/volume&gt;&lt;dates&gt;&lt;year&gt;2015&lt;/year&gt;&lt;/dates&gt;&lt;isbn&gt;1560-2745&lt;/isbn&gt;&lt;urls&gt;&lt;/urls&gt;&lt;/record&gt;&lt;/Cite&gt;&lt;/EndNote&gt;</w:instrText>
      </w:r>
      <w:r w:rsidR="00165F92">
        <w:rPr>
          <w:rFonts w:ascii="Times New Roman" w:hAnsi="Times New Roman"/>
          <w:szCs w:val="21"/>
        </w:rPr>
        <w:fldChar w:fldCharType="separate"/>
      </w:r>
      <w:r w:rsidR="00FB0C09" w:rsidRPr="00FB0C09">
        <w:rPr>
          <w:rFonts w:ascii="Times New Roman" w:hAnsi="Times New Roman"/>
          <w:noProof/>
          <w:sz w:val="20"/>
          <w:szCs w:val="21"/>
        </w:rPr>
        <w:t>[</w:t>
      </w:r>
      <w:hyperlink w:anchor="_ENREF_13" w:tooltip="Sharma, 2015 #55" w:history="1">
        <w:r w:rsidR="00352752" w:rsidRPr="00FB0C09">
          <w:rPr>
            <w:rFonts w:ascii="Times New Roman" w:hAnsi="Times New Roman"/>
            <w:noProof/>
            <w:sz w:val="20"/>
            <w:szCs w:val="21"/>
          </w:rPr>
          <w:t>13</w:t>
        </w:r>
      </w:hyperlink>
      <w:r w:rsidR="00FB0C09" w:rsidRPr="00FB0C09">
        <w:rPr>
          <w:rFonts w:ascii="Times New Roman" w:hAnsi="Times New Roman"/>
          <w:noProof/>
          <w:sz w:val="20"/>
          <w:szCs w:val="21"/>
        </w:rPr>
        <w:t>]</w:t>
      </w:r>
      <w:r w:rsidR="00165F92">
        <w:rPr>
          <w:rFonts w:ascii="Times New Roman" w:hAnsi="Times New Roman"/>
          <w:szCs w:val="21"/>
        </w:rPr>
        <w:fldChar w:fldCharType="end"/>
      </w:r>
      <w:r w:rsidR="00AB50F5" w:rsidRPr="00AB50F5">
        <w:rPr>
          <w:rFonts w:ascii="Times New Roman" w:hAnsi="Times New Roman"/>
          <w:szCs w:val="21"/>
        </w:rPr>
        <w:t xml:space="preserve">. However, for </w:t>
      </w:r>
      <w:r w:rsidR="00AB50F5" w:rsidRPr="00AB50F5">
        <w:rPr>
          <w:rFonts w:ascii="Times New Roman" w:hAnsi="Times New Roman"/>
          <w:i/>
          <w:szCs w:val="21"/>
        </w:rPr>
        <w:t>Colletotrichum</w:t>
      </w:r>
      <w:r w:rsidR="00AB50F5" w:rsidRPr="00AB50F5">
        <w:rPr>
          <w:rFonts w:ascii="Times New Roman" w:hAnsi="Times New Roman"/>
          <w:szCs w:val="21"/>
        </w:rPr>
        <w:t xml:space="preserve"> genera, these regions have a low resolution for species discrimination and diagnosis</w:t>
      </w:r>
      <w:r w:rsidR="008A28D7">
        <w:rPr>
          <w:rFonts w:ascii="Times New Roman" w:hAnsi="Times New Roman"/>
          <w:szCs w:val="21"/>
        </w:rPr>
        <w:fldChar w:fldCharType="begin">
          <w:fldData xml:space="preserve">PEVuZE5vdGU+PENpdGU+PEF1dGhvcj5HYXJkZXM8L0F1dGhvcj48WWVhcj4xOTkzPC9ZZWFyPjxS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</w:fldData>
        </w:fldChar>
      </w:r>
      <w:r w:rsidR="0078416B">
        <w:rPr>
          <w:rFonts w:ascii="Times New Roman" w:hAnsi="Times New Roman"/>
          <w:szCs w:val="21"/>
        </w:rPr>
        <w:instrText xml:space="preserve"> ADDIN EN.CITE </w:instrText>
      </w:r>
      <w:r w:rsidR="0078416B">
        <w:rPr>
          <w:rFonts w:ascii="Times New Roman" w:hAnsi="Times New Roman"/>
          <w:szCs w:val="21"/>
        </w:rPr>
        <w:fldChar w:fldCharType="begin">
          <w:fldData xml:space="preserve">PEVuZE5vdGU+PENpdGU+PEF1dGhvcj5HYXJkZXM8L0F1dGhvcj48WWVhcj4xOTkzPC9ZZWFyPjxS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</w:fldData>
        </w:fldChar>
      </w:r>
      <w:r w:rsidR="0078416B">
        <w:rPr>
          <w:rFonts w:ascii="Times New Roman" w:hAnsi="Times New Roman"/>
          <w:szCs w:val="21"/>
        </w:rPr>
        <w:instrText xml:space="preserve"> ADDIN EN.CITE.DATA </w:instrText>
      </w:r>
      <w:r w:rsidR="0078416B">
        <w:rPr>
          <w:rFonts w:ascii="Times New Roman" w:hAnsi="Times New Roman"/>
          <w:szCs w:val="21"/>
        </w:rPr>
      </w:r>
      <w:r w:rsidR="0078416B">
        <w:rPr>
          <w:rFonts w:ascii="Times New Roman" w:hAnsi="Times New Roman"/>
          <w:szCs w:val="21"/>
        </w:rPr>
        <w:fldChar w:fldCharType="end"/>
      </w:r>
      <w:r w:rsidR="008A28D7">
        <w:rPr>
          <w:rFonts w:ascii="Times New Roman" w:hAnsi="Times New Roman"/>
          <w:szCs w:val="21"/>
        </w:rPr>
        <w:fldChar w:fldCharType="separate"/>
      </w:r>
      <w:r w:rsidR="008A28D7" w:rsidRPr="008A28D7">
        <w:rPr>
          <w:rFonts w:ascii="Times New Roman" w:hAnsi="Times New Roman"/>
          <w:noProof/>
          <w:sz w:val="20"/>
          <w:szCs w:val="21"/>
        </w:rPr>
        <w:t>[</w:t>
      </w:r>
      <w:hyperlink w:anchor="_ENREF_14" w:tooltip="Gardes, 1993 #16" w:history="1">
        <w:r w:rsidR="00352752" w:rsidRPr="008A28D7">
          <w:rPr>
            <w:rFonts w:ascii="Times New Roman" w:hAnsi="Times New Roman"/>
            <w:noProof/>
            <w:sz w:val="20"/>
            <w:szCs w:val="21"/>
          </w:rPr>
          <w:t>14</w:t>
        </w:r>
      </w:hyperlink>
      <w:r w:rsidR="008A28D7" w:rsidRPr="008A28D7">
        <w:rPr>
          <w:rFonts w:ascii="Times New Roman" w:hAnsi="Times New Roman"/>
          <w:noProof/>
          <w:sz w:val="20"/>
          <w:szCs w:val="21"/>
        </w:rPr>
        <w:t>,</w:t>
      </w:r>
      <w:hyperlink w:anchor="_ENREF_15" w:tooltip="Vieira, 2020 #29" w:history="1">
        <w:r w:rsidR="00352752" w:rsidRPr="008A28D7">
          <w:rPr>
            <w:rFonts w:ascii="Times New Roman" w:hAnsi="Times New Roman"/>
            <w:noProof/>
            <w:sz w:val="20"/>
            <w:szCs w:val="21"/>
          </w:rPr>
          <w:t>15</w:t>
        </w:r>
      </w:hyperlink>
      <w:r w:rsidR="008A28D7" w:rsidRPr="008A28D7">
        <w:rPr>
          <w:rFonts w:ascii="Times New Roman" w:hAnsi="Times New Roman"/>
          <w:noProof/>
          <w:sz w:val="20"/>
          <w:szCs w:val="21"/>
        </w:rPr>
        <w:t>]</w:t>
      </w:r>
      <w:r w:rsidR="008A28D7">
        <w:rPr>
          <w:rFonts w:ascii="Times New Roman" w:hAnsi="Times New Roman"/>
          <w:szCs w:val="21"/>
        </w:rPr>
        <w:fldChar w:fldCharType="end"/>
      </w:r>
      <w:r w:rsidR="00AB50F5" w:rsidRPr="00AB50F5">
        <w:rPr>
          <w:rFonts w:ascii="Times New Roman" w:hAnsi="Times New Roman"/>
          <w:szCs w:val="21"/>
        </w:rPr>
        <w:t>.</w:t>
      </w:r>
      <w:r w:rsidR="00AB50F5" w:rsidRPr="00AB50F5">
        <w:rPr>
          <w:rFonts w:ascii="Times New Roman" w:eastAsia="宋体" w:hAnsi="Times New Roman"/>
          <w:iCs/>
          <w:kern w:val="0"/>
          <w:szCs w:val="21"/>
        </w:rPr>
        <w:t xml:space="preserve"> </w:t>
      </w:r>
      <w:r w:rsidR="00AB50F5" w:rsidRPr="00AB50F5">
        <w:rPr>
          <w:rFonts w:ascii="Times New Roman" w:hAnsi="Times New Roman"/>
          <w:szCs w:val="21"/>
        </w:rPr>
        <w:t xml:space="preserve">Due to these limitations of known targets, finding a new specific target using </w:t>
      </w:r>
      <w:r w:rsidR="00AB50F5" w:rsidRPr="00AB50F5">
        <w:rPr>
          <w:rFonts w:ascii="Times New Roman" w:eastAsia="宋体" w:hAnsi="Times New Roman"/>
          <w:kern w:val="0"/>
          <w:szCs w:val="21"/>
        </w:rPr>
        <w:t>comparative genomics</w:t>
      </w:r>
      <w:r w:rsidR="00AB50F5" w:rsidRPr="00AB50F5">
        <w:rPr>
          <w:rFonts w:ascii="Times New Roman" w:hAnsi="Times New Roman"/>
          <w:szCs w:val="21"/>
        </w:rPr>
        <w:t xml:space="preserve"> is needed for rapid detection of </w:t>
      </w:r>
      <w:r w:rsidR="00AB50F5" w:rsidRPr="00AB50F5">
        <w:rPr>
          <w:rFonts w:ascii="Times New Roman" w:eastAsia="宋体" w:hAnsi="Times New Roman"/>
          <w:i/>
          <w:iCs/>
          <w:kern w:val="0"/>
          <w:szCs w:val="21"/>
        </w:rPr>
        <w:t xml:space="preserve">C. </w:t>
      </w:r>
      <w:commentRangeStart w:id="6"/>
      <w:r w:rsidR="00AB50F5" w:rsidRPr="00AB50F5">
        <w:rPr>
          <w:rFonts w:ascii="Times New Roman" w:eastAsia="宋体" w:hAnsi="Times New Roman"/>
          <w:i/>
          <w:iCs/>
          <w:kern w:val="0"/>
          <w:szCs w:val="21"/>
        </w:rPr>
        <w:t>gloeosporioides</w:t>
      </w:r>
      <w:commentRangeEnd w:id="6"/>
      <w:r w:rsidR="00FE4711">
        <w:rPr>
          <w:rStyle w:val="a7"/>
        </w:rPr>
        <w:commentReference w:id="6"/>
      </w:r>
      <w:r w:rsidR="00AB50F5" w:rsidRPr="00AB50F5">
        <w:rPr>
          <w:rFonts w:ascii="Times New Roman" w:eastAsia="宋体" w:hAnsi="Times New Roman"/>
          <w:iCs/>
          <w:kern w:val="0"/>
          <w:szCs w:val="21"/>
        </w:rPr>
        <w:t>.</w:t>
      </w:r>
    </w:p>
    <w:p w14:paraId="5A37325C" w14:textId="7577A208" w:rsidR="00AB50F5" w:rsidRPr="00AB50F5" w:rsidDel="00AB50F5" w:rsidRDefault="003F1C34" w:rsidP="00AB50F5">
      <w:pPr>
        <w:spacing w:line="360" w:lineRule="auto"/>
        <w:ind w:firstLineChars="200" w:firstLine="420"/>
        <w:rPr>
          <w:del w:id="7" w:author="WT X" w:date="2024-01-24T18:04:00Z"/>
          <w:rFonts w:ascii="Times New Roman" w:eastAsia="宋体" w:hAnsi="Times New Roman"/>
          <w:color w:val="111111"/>
          <w:szCs w:val="21"/>
          <w:rPrChange w:id="8" w:author="WT X" w:date="2024-01-24T18:04:00Z">
            <w:rPr>
              <w:del w:id="9" w:author="WT X" w:date="2024-01-24T18:04:00Z"/>
              <w:rFonts w:ascii="Times New Roman" w:eastAsia="宋体" w:hAnsi="Times New Roman"/>
              <w:iCs/>
              <w:kern w:val="0"/>
              <w:szCs w:val="21"/>
            </w:rPr>
          </w:rPrChange>
        </w:rPr>
      </w:pPr>
      <w:r w:rsidRPr="0024345E">
        <w:rPr>
          <w:rFonts w:ascii="Times New Roman" w:eastAsia="宋体" w:hAnsi="Times New Roman"/>
          <w:iCs/>
          <w:kern w:val="0"/>
          <w:szCs w:val="21"/>
        </w:rPr>
        <w:t>Comparative genomics is a powerful approach used to identify specific target genes for various applications, including diagnostics</w:t>
      </w:r>
      <w:r w:rsidR="00514134">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&lt;EndNote&gt;&lt;Cite&gt;&lt;Author&gt;Toth&lt;/Author&gt;&lt;Year&gt;2006&lt;/Year&gt;&lt;RecNum&gt;40&lt;/RecNum&gt;&lt;DisplayText&gt;&lt;style size="10"&gt;[16]&lt;/style&gt;&lt;/DisplayText&gt;&lt;record&gt;&lt;rec-number&gt;40&lt;/rec-number&gt;&lt;foreign-keys&gt;&lt;key app="EN" db-id="pf0zr5sdvwaseyefxf05etfq0z9spxwfa59s" timestamp="1705653741"&gt;40&lt;/key&gt;&lt;/foreign-keys&gt;&lt;ref-type name="Journal Article"&gt;17&lt;/ref-type&gt;&lt;contributors&gt;&lt;authors&gt;&lt;author&gt;Toth, Ian K&lt;/author&gt;&lt;author&gt;Pritchard, Leighton&lt;/author&gt;&lt;author&gt;Birch, Paul RJ %J Annu. Rev. Phytopathol.&lt;/author&gt;&lt;/authors&gt;&lt;/contributors&gt;&lt;titles&gt;&lt;title&gt;Comparative Genomics Reveals what Makes an Enterobacterial Plant Pathogen&lt;/title&gt;&lt;/titles&gt;&lt;pages&gt;305-336&lt;/pages&gt;&lt;volume&gt;44&lt;/volume&gt;&lt;dates&gt;&lt;year&gt;2006&lt;/year&gt;&lt;/dates&gt;&lt;isbn&gt;0066-4286&lt;/isbn&gt;&lt;urls&gt;&lt;/urls&gt;&lt;/record&gt;&lt;/Cite&gt;&lt;/EndNote&gt;</w:instrText>
      </w:r>
      <w:r w:rsidR="00514134">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16" w:tooltip="Toth, 2006 #40" w:history="1">
        <w:r w:rsidR="00352752" w:rsidRPr="008A28D7">
          <w:rPr>
            <w:rFonts w:ascii="Times New Roman" w:eastAsia="宋体" w:hAnsi="Times New Roman"/>
            <w:iCs/>
            <w:noProof/>
            <w:kern w:val="0"/>
            <w:sz w:val="20"/>
            <w:szCs w:val="21"/>
          </w:rPr>
          <w:t>16</w:t>
        </w:r>
      </w:hyperlink>
      <w:r w:rsidR="008A28D7" w:rsidRPr="008A28D7">
        <w:rPr>
          <w:rFonts w:ascii="Times New Roman" w:eastAsia="宋体" w:hAnsi="Times New Roman"/>
          <w:iCs/>
          <w:noProof/>
          <w:kern w:val="0"/>
          <w:sz w:val="20"/>
          <w:szCs w:val="21"/>
        </w:rPr>
        <w:t>]</w:t>
      </w:r>
      <w:r w:rsidR="00514134">
        <w:rPr>
          <w:rFonts w:ascii="Times New Roman" w:eastAsia="宋体" w:hAnsi="Times New Roman"/>
          <w:iCs/>
          <w:kern w:val="0"/>
          <w:szCs w:val="21"/>
        </w:rPr>
        <w:fldChar w:fldCharType="end"/>
      </w:r>
      <w:r w:rsidRPr="0024345E">
        <w:rPr>
          <w:rFonts w:ascii="Times New Roman" w:eastAsia="宋体" w:hAnsi="Times New Roman"/>
          <w:iCs/>
          <w:kern w:val="0"/>
          <w:szCs w:val="21"/>
        </w:rPr>
        <w:t xml:space="preserve">, </w:t>
      </w:r>
      <w:r w:rsidR="008A28D7" w:rsidRPr="008A28D7">
        <w:rPr>
          <w:rFonts w:ascii="Times New Roman" w:eastAsia="宋体" w:hAnsi="Times New Roman"/>
          <w:iCs/>
          <w:kern w:val="0"/>
          <w:szCs w:val="21"/>
        </w:rPr>
        <w:t>classification</w:t>
      </w:r>
      <w:r w:rsidR="008A28D7">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&lt;EndNote&gt;&lt;Cite&gt;&lt;Author&gt;Gupta&lt;/Author&gt;&lt;Year&gt;2020&lt;/Year&gt;&lt;RecNum&gt;41&lt;/RecNum&gt;&lt;DisplayText&gt;&lt;style size="10"&gt;[17]&lt;/style&gt;&lt;/DisplayText&gt;&lt;record&gt;&lt;rec-number&gt;41&lt;/rec-number&gt;&lt;foreign-keys&gt;&lt;key app="EN" db-id="pf0zr5sdvwaseyefxf05etfq0z9spxwfa59s" timestamp="1705654088"&gt;41&lt;/key&gt;&lt;/foreign-keys&gt;&lt;ref-type name="Journal Article"&gt;17&lt;/ref-type&gt;&lt;contributors&gt;&lt;authors&gt;&lt;author&gt;Gupta, Radhey S&lt;/author&gt;&lt;author&gt;Patel, Sudip&lt;/author&gt;&lt;author&gt;Saini, Navneet&lt;/author&gt;&lt;author&gt;Chen, Shu %J International journal of systematic&lt;/author&gt;&lt;author&gt;evolutionary microbiology&lt;/author&gt;&lt;/authors&gt;&lt;/contributors&gt;&lt;titles&gt;&lt;title&gt;&lt;style face="normal" font="default" size="100%"&gt;Robust Demarcation of 17 Distinct &lt;/style&gt;&lt;style face="italic" font="default" size="100%"&gt;Bacillus&lt;/style&gt;&lt;style face="normal" font="default" size="100%"&gt; Species Clades, Proposed as Novel &lt;/style&gt;&lt;style face="italic" font="default" size="100%"&gt;Bacillaceae&lt;/style&gt;&lt;style face="normal" font="default" size="100%"&gt; Genera, by Phylogenomics and Comparative Genomic Analyses: Description of &lt;/style&gt;&lt;style face="italic" font="default" size="100%"&gt;Robertmurraya kyonggiensis&lt;/style&gt;&lt;style face="normal" font="default" size="100%"&gt; sp. nov. and Proposal for an Emended Genus &lt;/style&gt;&lt;style face="italic" font="default" size="100%"&gt;Bacillus&lt;/style&gt;&lt;style face="normal" font="default" size="100%"&gt; Limiting It Only to the Members of the Subtilis and Cereus Clades of Species&lt;/style&gt;&lt;/title&gt;&lt;/titles&gt;&lt;pages&gt;5753-5798&lt;/pages&gt;&lt;volume&gt;70&lt;/volume&gt;&lt;number&gt;11&lt;/number&gt;&lt;dates&gt;&lt;year&gt;2020&lt;/year&gt;&lt;/dates&gt;&lt;isbn&gt;1466-5026&lt;/isbn&gt;&lt;urls&gt;&lt;/urls&gt;&lt;/record&gt;&lt;/Cite&gt;&lt;/EndNote&gt;</w:instrText>
      </w:r>
      <w:r w:rsidR="008A28D7">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17" w:tooltip="Gupta, 2020 #41" w:history="1">
        <w:r w:rsidR="00352752" w:rsidRPr="008A28D7">
          <w:rPr>
            <w:rFonts w:ascii="Times New Roman" w:eastAsia="宋体" w:hAnsi="Times New Roman"/>
            <w:iCs/>
            <w:noProof/>
            <w:kern w:val="0"/>
            <w:sz w:val="20"/>
            <w:szCs w:val="21"/>
          </w:rPr>
          <w:t>17</w:t>
        </w:r>
      </w:hyperlink>
      <w:r w:rsidR="008A28D7" w:rsidRPr="008A28D7">
        <w:rPr>
          <w:rFonts w:ascii="Times New Roman" w:eastAsia="宋体" w:hAnsi="Times New Roman"/>
          <w:iCs/>
          <w:noProof/>
          <w:kern w:val="0"/>
          <w:sz w:val="20"/>
          <w:szCs w:val="21"/>
        </w:rPr>
        <w:t>]</w:t>
      </w:r>
      <w:r w:rsidR="008A28D7">
        <w:rPr>
          <w:rFonts w:ascii="Times New Roman" w:eastAsia="宋体" w:hAnsi="Times New Roman"/>
          <w:iCs/>
          <w:kern w:val="0"/>
          <w:szCs w:val="21"/>
        </w:rPr>
        <w:fldChar w:fldCharType="end"/>
      </w:r>
      <w:r w:rsidRPr="0024345E">
        <w:rPr>
          <w:rFonts w:ascii="Times New Roman" w:eastAsia="宋体" w:hAnsi="Times New Roman"/>
          <w:iCs/>
          <w:kern w:val="0"/>
          <w:szCs w:val="21"/>
        </w:rPr>
        <w:t>, and evolutionary</w:t>
      </w:r>
      <w:r w:rsidR="008A28D7">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&lt;EndNote&gt;&lt;Cite&gt;&lt;Author&gt;Miyauchi&lt;/Author&gt;&lt;Year&gt;2020&lt;/Year&gt;&lt;RecNum&gt;42&lt;/RecNum&gt;&lt;DisplayText&gt;&lt;style size="10"&gt;[18]&lt;/style&gt;&lt;/DisplayText&gt;&lt;record&gt;&lt;rec-number&gt;42&lt;/rec-number&gt;&lt;foreign-keys&gt;&lt;key app="EN" db-id="pf0zr5sdvwaseyefxf05etfq0z9spxwfa59s" timestamp="1705654127"&gt;42&lt;/key&gt;&lt;/foreign-keys&gt;&lt;ref-type name="Journal Article"&gt;17&lt;/ref-type&gt;&lt;contributors&gt;&lt;authors&gt;&lt;author&gt;Miyauchi, Shingo&lt;/author&gt;&lt;author&gt;Kiss, Enikő&lt;/author&gt;&lt;author&gt;Kuo, Alan&lt;/author&gt;&lt;author&gt;Drula, Elodie&lt;/author&gt;&lt;author&gt;Kohler, Annegret&lt;/author&gt;&lt;author&gt;Sánchez-García, Marisol&lt;/author&gt;&lt;author&gt;Morin, Emmanuelle&lt;/author&gt;&lt;author&gt;Andreopoulos, Bill&lt;/author&gt;&lt;author&gt;Barry, Kerrie W&lt;/author&gt;&lt;author&gt;Bonito, Gregory %J Nature communications&lt;/author&gt;&lt;/authors&gt;&lt;/contributors&gt;&lt;titles&gt;&lt;title&gt;Large-Scale Genome Sequencing of Mycorrhizal Fungi Provides Insights into the Early Evolution of Symbiotic Traits&lt;/title&gt;&lt;/titles&gt;&lt;pages&gt;5125&lt;/pages&gt;&lt;volume&gt;11&lt;/volume&gt;&lt;number&gt;1&lt;/number&gt;&lt;dates&gt;&lt;year&gt;2020&lt;/year&gt;&lt;/dates&gt;&lt;isbn&gt;2041-1723&lt;/isbn&gt;&lt;urls&gt;&lt;/urls&gt;&lt;/record&gt;&lt;/Cite&gt;&lt;/EndNote&gt;</w:instrText>
      </w:r>
      <w:r w:rsidR="008A28D7">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18" w:tooltip="Miyauchi, 2020 #42" w:history="1">
        <w:r w:rsidR="00352752" w:rsidRPr="008A28D7">
          <w:rPr>
            <w:rFonts w:ascii="Times New Roman" w:eastAsia="宋体" w:hAnsi="Times New Roman"/>
            <w:iCs/>
            <w:noProof/>
            <w:kern w:val="0"/>
            <w:sz w:val="20"/>
            <w:szCs w:val="21"/>
          </w:rPr>
          <w:t>18</w:t>
        </w:r>
      </w:hyperlink>
      <w:r w:rsidR="008A28D7" w:rsidRPr="008A28D7">
        <w:rPr>
          <w:rFonts w:ascii="Times New Roman" w:eastAsia="宋体" w:hAnsi="Times New Roman"/>
          <w:iCs/>
          <w:noProof/>
          <w:kern w:val="0"/>
          <w:sz w:val="20"/>
          <w:szCs w:val="21"/>
        </w:rPr>
        <w:t>]</w:t>
      </w:r>
      <w:r w:rsidR="008A28D7">
        <w:rPr>
          <w:rFonts w:ascii="Times New Roman" w:eastAsia="宋体" w:hAnsi="Times New Roman"/>
          <w:iCs/>
          <w:kern w:val="0"/>
          <w:szCs w:val="21"/>
        </w:rPr>
        <w:fldChar w:fldCharType="end"/>
      </w:r>
      <w:r w:rsidRPr="0024345E">
        <w:rPr>
          <w:rFonts w:ascii="Times New Roman" w:eastAsia="宋体" w:hAnsi="Times New Roman"/>
          <w:iCs/>
          <w:kern w:val="0"/>
          <w:szCs w:val="21"/>
        </w:rPr>
        <w:t xml:space="preserve"> studies.</w:t>
      </w:r>
      <w:r w:rsidRPr="0024345E">
        <w:rPr>
          <w:szCs w:val="21"/>
        </w:rPr>
        <w:t xml:space="preserve"> </w:t>
      </w:r>
      <w:r w:rsidRPr="0024345E">
        <w:rPr>
          <w:rFonts w:ascii="Times New Roman" w:eastAsia="宋体" w:hAnsi="Times New Roman"/>
          <w:iCs/>
          <w:kern w:val="0"/>
          <w:szCs w:val="21"/>
        </w:rPr>
        <w:t>By comparing the genomes of different species or individuals within a species, researchers can identify genes that are unique to specific lineages, further to design species-specific diagnostic assays.</w:t>
      </w:r>
      <w:commentRangeStart w:id="10"/>
      <w:r w:rsidRPr="0024345E">
        <w:rPr>
          <w:rFonts w:ascii="Times New Roman" w:eastAsia="宋体" w:hAnsi="Times New Roman" w:hint="eastAsia"/>
          <w:iCs/>
          <w:kern w:val="0"/>
          <w:szCs w:val="21"/>
        </w:rPr>
        <w:t xml:space="preserve"> </w:t>
      </w:r>
      <w:ins w:id="11" w:author="WT X" w:date="2024-01-24T18:37:00Z">
        <w:r w:rsidR="00200B72" w:rsidRPr="0015499F">
          <w:rPr>
            <w:rFonts w:ascii="Times New Roman" w:eastAsia="宋体" w:hAnsi="Times New Roman"/>
            <w:color w:val="374151"/>
            <w:kern w:val="0"/>
            <w:szCs w:val="21"/>
          </w:rPr>
          <w:t>In</w:t>
        </w:r>
      </w:ins>
      <w:commentRangeEnd w:id="10"/>
      <w:r w:rsidR="00FE4711">
        <w:rPr>
          <w:rStyle w:val="a7"/>
        </w:rPr>
        <w:commentReference w:id="10"/>
      </w:r>
      <w:ins w:id="12" w:author="WT X" w:date="2024-01-24T18:37:00Z">
        <w:r w:rsidR="00200B72" w:rsidRPr="0015499F">
          <w:rPr>
            <w:rFonts w:ascii="Times New Roman" w:eastAsia="宋体" w:hAnsi="Times New Roman"/>
            <w:color w:val="374151"/>
            <w:kern w:val="0"/>
            <w:szCs w:val="21"/>
          </w:rPr>
          <w:t xml:space="preserve"> the examination of the</w:t>
        </w:r>
      </w:ins>
      <w:r w:rsidR="00884BC0" w:rsidRPr="00884BC0">
        <w:rPr>
          <w:rFonts w:ascii="Times New Roman" w:eastAsia="宋体" w:hAnsi="Times New Roman"/>
          <w:color w:val="374151"/>
          <w:kern w:val="0"/>
          <w:szCs w:val="21"/>
        </w:rPr>
        <w:t xml:space="preserve"> </w:t>
      </w:r>
      <w:ins w:id="13" w:author="WT X" w:date="2024-01-24T18:37:00Z">
        <w:r w:rsidR="00884BC0" w:rsidRPr="0015499F">
          <w:rPr>
            <w:rFonts w:ascii="Times New Roman" w:eastAsia="宋体" w:hAnsi="Times New Roman"/>
            <w:color w:val="374151"/>
            <w:kern w:val="0"/>
            <w:szCs w:val="21"/>
          </w:rPr>
          <w:t>genus</w:t>
        </w:r>
        <w:r w:rsidR="00200B72" w:rsidRPr="0015499F">
          <w:rPr>
            <w:rFonts w:ascii="Times New Roman" w:eastAsia="宋体" w:hAnsi="Times New Roman"/>
            <w:color w:val="374151"/>
            <w:kern w:val="0"/>
            <w:szCs w:val="21"/>
          </w:rPr>
          <w:t xml:space="preserve"> </w:t>
        </w:r>
        <w:r w:rsidR="00200B72" w:rsidRPr="00850C60">
          <w:rPr>
            <w:rFonts w:ascii="Times New Roman" w:eastAsia="宋体" w:hAnsi="Times New Roman"/>
            <w:i/>
            <w:color w:val="374151"/>
            <w:kern w:val="0"/>
            <w:szCs w:val="21"/>
          </w:rPr>
          <w:t>Colletotrichum</w:t>
        </w:r>
        <w:r w:rsidR="00200B72" w:rsidRPr="0015499F">
          <w:rPr>
            <w:rFonts w:ascii="Times New Roman" w:eastAsia="宋体" w:hAnsi="Times New Roman"/>
            <w:color w:val="374151"/>
            <w:kern w:val="0"/>
            <w:szCs w:val="21"/>
          </w:rPr>
          <w:t>, comparative genomics has been employed to upd</w:t>
        </w:r>
        <w:r w:rsidR="00200B72">
          <w:rPr>
            <w:rFonts w:ascii="Times New Roman" w:eastAsia="宋体" w:hAnsi="Times New Roman"/>
            <w:color w:val="374151"/>
            <w:kern w:val="0"/>
            <w:szCs w:val="21"/>
          </w:rPr>
          <w:t>ate the classification system</w:t>
        </w:r>
        <w:r w:rsidR="00200B72">
          <w:rPr>
            <w:rFonts w:ascii="Times New Roman" w:eastAsia="宋体" w:hAnsi="Times New Roman"/>
            <w:color w:val="374151"/>
            <w:kern w:val="0"/>
            <w:szCs w:val="21"/>
          </w:rPr>
          <w:fldChar w:fldCharType="begin"/>
        </w:r>
      </w:ins>
      <w:r w:rsidR="00352752">
        <w:rPr>
          <w:rFonts w:ascii="Times New Roman" w:eastAsia="宋体" w:hAnsi="Times New Roman"/>
          <w:color w:val="374151"/>
          <w:kern w:val="0"/>
          <w:szCs w:val="21"/>
        </w:rPr>
        <w:instrText xml:space="preserve"> ADDIN EN.CITE &lt;EndNote&gt;&lt;Cite&gt;&lt;Author&gt;Fu&lt;/Author&gt;&lt;Year&gt;2020&lt;/Year&gt;&lt;RecNum&gt;18&lt;/RecNum&gt;&lt;DisplayText&gt;&lt;style size="10"&gt;[19]&lt;/style&gt;&lt;/DisplayText&gt;&lt;record&gt;&lt;rec-number&gt;18&lt;/rec-number&gt;&lt;foreign-keys&gt;&lt;key app="EN" db-id="pf0zr5sdvwaseyefxf05etfq0z9spxwfa59s" timestamp="1705639673"&gt;18&lt;/key&gt;&lt;/foreign-keys&gt;&lt;ref-type name="Journal Article"&gt;17&lt;/ref-type&gt;&lt;contributors&gt;&lt;authors&gt;&lt;author&gt;Fu, Fang Fang&lt;/author&gt;&lt;author&gt;Hao, Zhaodong&lt;/author&gt;&lt;author&gt;Wang, Pengkai&lt;/author&gt;&lt;author&gt;Lu, Ye&lt;/author&gt;&lt;author&gt;Xue, Liang Jiao&lt;/author&gt;&lt;author&gt;Wei, Guoyu&lt;/author&gt;&lt;author&gt;Tian, Yanli&lt;/author&gt;&lt;author&gt;Hu, Baishi&lt;/author&gt;&lt;author&gt;Xu, Haibin&lt;/author&gt;&lt;author&gt;Shi, Jisen %J Phytopathology&lt;/author&gt;&lt;/authors&gt;&lt;/contributors&gt;&lt;titles&gt;&lt;title&gt;&lt;style face="normal" font="default" size="100%"&gt;Genome Sequence and Comparative Analysis of &lt;/style&gt;&lt;style face="italic" font="default" size="100%"&gt;Colletotrichum gloeosporioides&lt;/style&gt;&lt;style face="normal" font="default" size="100%"&gt; Isolated from Liriodendron Leaves&lt;/style&gt;&lt;/title&gt;&lt;/titles&gt;&lt;pages&gt;1260-1269&lt;/pages&gt;&lt;volume&gt;110&lt;/volume&gt;&lt;number&gt;7&lt;/number&gt;&lt;dates&gt;&lt;year&gt;2020&lt;/year&gt;&lt;/dates&gt;&lt;isbn&gt;0031-949X&lt;/isbn&gt;&lt;urls&gt;&lt;/urls&gt;&lt;/record&gt;&lt;/Cite&gt;&lt;/EndNote&gt;</w:instrText>
      </w:r>
      <w:ins w:id="14" w:author="WT X" w:date="2024-01-24T18:37:00Z">
        <w:r w:rsidR="00200B72">
          <w:rPr>
            <w:rFonts w:ascii="Times New Roman" w:eastAsia="宋体" w:hAnsi="Times New Roman"/>
            <w:color w:val="374151"/>
            <w:kern w:val="0"/>
            <w:szCs w:val="21"/>
          </w:rPr>
          <w:fldChar w:fldCharType="separate"/>
        </w:r>
      </w:ins>
      <w:r w:rsidR="008A28D7" w:rsidRPr="008A28D7">
        <w:rPr>
          <w:rFonts w:ascii="Times New Roman" w:eastAsia="宋体" w:hAnsi="Times New Roman"/>
          <w:noProof/>
          <w:color w:val="374151"/>
          <w:kern w:val="0"/>
          <w:sz w:val="20"/>
          <w:szCs w:val="21"/>
        </w:rPr>
        <w:t>[</w:t>
      </w:r>
      <w:hyperlink w:anchor="_ENREF_19" w:tooltip="Fu, 2020 #18" w:history="1">
        <w:r w:rsidR="00352752" w:rsidRPr="008A28D7">
          <w:rPr>
            <w:rFonts w:ascii="Times New Roman" w:eastAsia="宋体" w:hAnsi="Times New Roman"/>
            <w:noProof/>
            <w:color w:val="374151"/>
            <w:kern w:val="0"/>
            <w:sz w:val="20"/>
            <w:szCs w:val="21"/>
          </w:rPr>
          <w:t>19</w:t>
        </w:r>
      </w:hyperlink>
      <w:r w:rsidR="008A28D7" w:rsidRPr="008A28D7">
        <w:rPr>
          <w:rFonts w:ascii="Times New Roman" w:eastAsia="宋体" w:hAnsi="Times New Roman"/>
          <w:noProof/>
          <w:color w:val="374151"/>
          <w:kern w:val="0"/>
          <w:sz w:val="20"/>
          <w:szCs w:val="21"/>
        </w:rPr>
        <w:t>]</w:t>
      </w:r>
      <w:ins w:id="15" w:author="WT X" w:date="2024-01-24T18:37:00Z">
        <w:r w:rsidR="00200B72">
          <w:rPr>
            <w:rFonts w:ascii="Times New Roman" w:eastAsia="宋体" w:hAnsi="Times New Roman"/>
            <w:color w:val="374151"/>
            <w:kern w:val="0"/>
            <w:szCs w:val="21"/>
          </w:rPr>
          <w:fldChar w:fldCharType="end"/>
        </w:r>
        <w:r w:rsidR="00200B72">
          <w:rPr>
            <w:rFonts w:ascii="Times New Roman" w:eastAsia="宋体" w:hAnsi="Times New Roman"/>
            <w:color w:val="374151"/>
            <w:kern w:val="0"/>
            <w:szCs w:val="21"/>
          </w:rPr>
          <w:t xml:space="preserve"> and expedite the screening process</w:t>
        </w:r>
        <w:r w:rsidR="00200B72">
          <w:rPr>
            <w:rFonts w:ascii="Times New Roman" w:eastAsia="宋体" w:hAnsi="Times New Roman"/>
            <w:color w:val="374151"/>
            <w:kern w:val="0"/>
            <w:szCs w:val="21"/>
          </w:rPr>
          <w:fldChar w:fldCharType="begin"/>
        </w:r>
      </w:ins>
      <w:r w:rsidR="0078416B">
        <w:rPr>
          <w:rFonts w:ascii="Times New Roman" w:eastAsia="宋体" w:hAnsi="Times New Roman"/>
          <w:color w:val="374151"/>
          <w:kern w:val="0"/>
          <w:szCs w:val="21"/>
        </w:rPr>
        <w:instrText xml:space="preserve"> ADDIN EN.CITE &lt;EndNote&gt;&lt;Cite&gt;&lt;Author&gt;El Alaoui&lt;/Author&gt;&lt;Year&gt;2021&lt;/Year&gt;&lt;RecNum&gt;19&lt;/RecNum&gt;&lt;DisplayText&gt;&lt;style size="10"&gt;[20]&lt;/style&gt;&lt;/DisplayText&gt;&lt;record&gt;&lt;rec-number&gt;19&lt;/rec-number&gt;&lt;foreign-keys&gt;&lt;key app="EN" db-id="pf0zr5sdvwaseyefxf05etfq0z9spxwfa59s" timestamp="1705639816"&gt;19&lt;/key&gt;&lt;/foreign-keys&gt;&lt;ref-type name="Journal Article"&gt;17&lt;/ref-type&gt;&lt;contributors&gt;&lt;authors&gt;&lt;author&gt;El Alaoui, M. A.&lt;/author&gt;&lt;author&gt;Msairi, S.&lt;/author&gt;&lt;author&gt;Kaissoumi, H. El&lt;/author&gt;&lt;author&gt;Chliyeh, M.&lt;/author&gt;&lt;author&gt;Selmaoui, K.&lt;/author&gt;&lt;author&gt;Benkirane, R.&lt;/author&gt;&lt;author&gt;Ouazzani Touhami, A.&lt;/author&gt;&lt;author&gt;Douira, A.&lt;/author&gt;&lt;/authors&gt;&lt;/contributors&gt;&lt;titles&gt;&lt;title&gt;&lt;style face="normal" font="default" size="100%"&gt;Phylogenetic Diversity of a Natural Population of &lt;/style&gt;&lt;style face="italic" font="default" size="100%"&gt;Colletotrichum&lt;/style&gt;&lt;style face="normal" font="default" size="100%"&gt; spp. Isolated from Different Substrates in Morocco&lt;/style&gt;&lt;/title&gt;&lt;secondary-title&gt;PLANT CELL BIOTECHNOLOGY AND MOLECULAR BIOLOGY&lt;/secondary-title&gt;&lt;/titles&gt;&lt;periodical&gt;&lt;full-title&gt;PLANT CELL BIOTECHNOLOGY AND MOLECULAR BIOLOGY&lt;/full-title&gt;&lt;/periodical&gt;&lt;pages&gt;84-94&lt;/pages&gt;&lt;volume&gt;22&lt;/volume&gt;&lt;number&gt;1-2&lt;/number&gt;&lt;section&gt;Original Research Article&lt;/section&gt;&lt;dates&gt;&lt;year&gt;2021&lt;/year&gt;&lt;pub-dates&gt;&lt;date&gt;01/28&lt;/date&gt;&lt;/pub-dates&gt;&lt;/dates&gt;&lt;urls&gt;&lt;related-urls&gt;&lt;url&gt;https://www.ikprress.org/index.php/PCBMB/article/view/5837&lt;/url&gt;&lt;/related-urls&gt;&lt;/urls&gt;&lt;access-date&gt;2024/01/19&lt;/access-date&gt;&lt;/record&gt;&lt;/Cite&gt;&lt;/EndNote&gt;</w:instrText>
      </w:r>
      <w:ins w:id="16" w:author="WT X" w:date="2024-01-24T18:37:00Z">
        <w:r w:rsidR="00200B72">
          <w:rPr>
            <w:rFonts w:ascii="Times New Roman" w:eastAsia="宋体" w:hAnsi="Times New Roman"/>
            <w:color w:val="374151"/>
            <w:kern w:val="0"/>
            <w:szCs w:val="21"/>
          </w:rPr>
          <w:fldChar w:fldCharType="separate"/>
        </w:r>
      </w:ins>
      <w:r w:rsidR="008A28D7" w:rsidRPr="008A28D7">
        <w:rPr>
          <w:rFonts w:ascii="Times New Roman" w:eastAsia="宋体" w:hAnsi="Times New Roman"/>
          <w:noProof/>
          <w:color w:val="374151"/>
          <w:kern w:val="0"/>
          <w:sz w:val="20"/>
          <w:szCs w:val="21"/>
        </w:rPr>
        <w:t>[</w:t>
      </w:r>
      <w:hyperlink w:anchor="_ENREF_20" w:tooltip="El Alaoui, 2021 #19" w:history="1">
        <w:r w:rsidR="00352752" w:rsidRPr="008A28D7">
          <w:rPr>
            <w:rFonts w:ascii="Times New Roman" w:eastAsia="宋体" w:hAnsi="Times New Roman"/>
            <w:noProof/>
            <w:color w:val="374151"/>
            <w:kern w:val="0"/>
            <w:sz w:val="20"/>
            <w:szCs w:val="21"/>
          </w:rPr>
          <w:t>20</w:t>
        </w:r>
      </w:hyperlink>
      <w:r w:rsidR="008A28D7" w:rsidRPr="008A28D7">
        <w:rPr>
          <w:rFonts w:ascii="Times New Roman" w:eastAsia="宋体" w:hAnsi="Times New Roman"/>
          <w:noProof/>
          <w:color w:val="374151"/>
          <w:kern w:val="0"/>
          <w:sz w:val="20"/>
          <w:szCs w:val="21"/>
        </w:rPr>
        <w:t>]</w:t>
      </w:r>
      <w:ins w:id="17" w:author="WT X" w:date="2024-01-24T18:37:00Z">
        <w:r w:rsidR="00200B72">
          <w:rPr>
            <w:rFonts w:ascii="Times New Roman" w:eastAsia="宋体" w:hAnsi="Times New Roman"/>
            <w:color w:val="374151"/>
            <w:kern w:val="0"/>
            <w:szCs w:val="21"/>
          </w:rPr>
          <w:fldChar w:fldCharType="end"/>
        </w:r>
        <w:r w:rsidR="00200B72">
          <w:rPr>
            <w:rFonts w:ascii="Times New Roman" w:eastAsia="宋体" w:hAnsi="Times New Roman"/>
            <w:color w:val="374151"/>
            <w:kern w:val="0"/>
            <w:szCs w:val="21"/>
          </w:rPr>
          <w:t xml:space="preserve">. </w:t>
        </w:r>
      </w:ins>
      <w:ins w:id="18" w:author="WT X" w:date="2024-01-24T18:04:00Z">
        <w:r w:rsidR="00AB50F5" w:rsidRPr="007C70F4">
          <w:rPr>
            <w:rFonts w:ascii="Times New Roman" w:eastAsia="宋体" w:hAnsi="Times New Roman"/>
            <w:color w:val="111111"/>
            <w:szCs w:val="21"/>
          </w:rPr>
          <w:t>OrthoFinder is a highly popular tool in the field of comparative genomics, known for its ability to easily identify orthologous groups</w:t>
        </w:r>
        <w:r w:rsidR="00AB50F5">
          <w:rPr>
            <w:rFonts w:ascii="Times New Roman" w:eastAsia="宋体" w:hAnsi="Times New Roman"/>
            <w:color w:val="111111"/>
            <w:szCs w:val="21"/>
          </w:rPr>
          <w:fldChar w:fldCharType="begin"/>
        </w:r>
      </w:ins>
      <w:r w:rsidR="008A28D7">
        <w:rPr>
          <w:rFonts w:ascii="Times New Roman" w:eastAsia="宋体" w:hAnsi="Times New Roman"/>
          <w:color w:val="111111"/>
          <w:szCs w:val="21"/>
        </w:rPr>
        <w:instrText xml:space="preserve"> ADDIN EN.CITE &lt;EndNote&gt;&lt;Cite&gt;&lt;Author&gt;Emms&lt;/Author&gt;&lt;Year&gt;2019&lt;/Year&gt;&lt;RecNum&gt;38&lt;/RecNum&gt;&lt;DisplayText&gt;&lt;style size="10"&gt;[21]&lt;/style&gt;&lt;/DisplayText&gt;&lt;record&gt;&lt;rec-number&gt;38&lt;/rec-number&gt;&lt;foreign-keys&gt;&lt;key app="EN" db-id="pf0zr5sdvwaseyefxf05etfq0z9spxwfa59s" timestamp="1705652304"&gt;38&lt;/key&gt;&lt;/foreign-keys&gt;&lt;ref-type name="Journal Article"&gt;17&lt;/ref-type&gt;&lt;contributors&gt;&lt;authors&gt;&lt;author&gt;Emms, David M&lt;/author&gt;&lt;author&gt;Kelly, Steven %J Genome biology&lt;/author&gt;&lt;/authors&gt;&lt;/contributors&gt;&lt;titles&gt;&lt;title&gt;OrthoFinder: phylogenetic orthology inference for comparative genomics&lt;/title&gt;&lt;/titles&gt;&lt;pages&gt;1-14&lt;/pages&gt;&lt;volume&gt;20&lt;/volume&gt;&lt;dates&gt;&lt;year&gt;2019&lt;/year&gt;&lt;/dates&gt;&lt;urls&gt;&lt;/urls&gt;&lt;/record&gt;&lt;/Cite&gt;&lt;/EndNote&gt;</w:instrText>
      </w:r>
      <w:ins w:id="19" w:author="WT X" w:date="2024-01-24T18:04:00Z">
        <w:r w:rsidR="00AB50F5">
          <w:rPr>
            <w:rFonts w:ascii="Times New Roman" w:eastAsia="宋体" w:hAnsi="Times New Roman"/>
            <w:color w:val="111111"/>
            <w:szCs w:val="21"/>
          </w:rPr>
          <w:fldChar w:fldCharType="separate"/>
        </w:r>
      </w:ins>
      <w:r w:rsidR="008A28D7" w:rsidRPr="008A28D7">
        <w:rPr>
          <w:rFonts w:ascii="Times New Roman" w:eastAsia="宋体" w:hAnsi="Times New Roman"/>
          <w:noProof/>
          <w:color w:val="111111"/>
          <w:sz w:val="20"/>
          <w:szCs w:val="21"/>
        </w:rPr>
        <w:t>[</w:t>
      </w:r>
      <w:hyperlink w:anchor="_ENREF_21" w:tooltip="Emms, 2019 #38" w:history="1">
        <w:r w:rsidR="00352752" w:rsidRPr="008A28D7">
          <w:rPr>
            <w:rFonts w:ascii="Times New Roman" w:eastAsia="宋体" w:hAnsi="Times New Roman"/>
            <w:noProof/>
            <w:color w:val="111111"/>
            <w:sz w:val="20"/>
            <w:szCs w:val="21"/>
          </w:rPr>
          <w:t>21</w:t>
        </w:r>
      </w:hyperlink>
      <w:r w:rsidR="008A28D7" w:rsidRPr="008A28D7">
        <w:rPr>
          <w:rFonts w:ascii="Times New Roman" w:eastAsia="宋体" w:hAnsi="Times New Roman"/>
          <w:noProof/>
          <w:color w:val="111111"/>
          <w:sz w:val="20"/>
          <w:szCs w:val="21"/>
        </w:rPr>
        <w:t>]</w:t>
      </w:r>
      <w:ins w:id="20" w:author="WT X" w:date="2024-01-24T18:04:00Z">
        <w:r w:rsidR="00AB50F5">
          <w:rPr>
            <w:rFonts w:ascii="Times New Roman" w:eastAsia="宋体" w:hAnsi="Times New Roman"/>
            <w:color w:val="111111"/>
            <w:szCs w:val="21"/>
          </w:rPr>
          <w:fldChar w:fldCharType="end"/>
        </w:r>
        <w:r w:rsidR="00AB50F5" w:rsidRPr="007C70F4">
          <w:rPr>
            <w:rFonts w:ascii="Times New Roman" w:eastAsia="宋体" w:hAnsi="Times New Roman"/>
            <w:color w:val="111111"/>
            <w:szCs w:val="21"/>
          </w:rPr>
          <w:t>. These groups, which consist solely of the complete gene sets of the</w:t>
        </w:r>
        <w:r w:rsidR="00AB50F5" w:rsidRPr="007C70F4">
          <w:rPr>
            <w:rFonts w:ascii="Times New Roman" w:eastAsia="宋体" w:hAnsi="Times New Roman"/>
            <w:i/>
            <w:iCs/>
            <w:color w:val="111111"/>
            <w:szCs w:val="21"/>
          </w:rPr>
          <w:t xml:space="preserve"> </w:t>
        </w:r>
        <w:r w:rsidR="00AB50F5" w:rsidRPr="00850C60">
          <w:rPr>
            <w:rFonts w:ascii="Times New Roman" w:eastAsia="宋体" w:hAnsi="Times New Roman"/>
            <w:i/>
            <w:iCs/>
            <w:color w:val="111111"/>
            <w:szCs w:val="21"/>
          </w:rPr>
          <w:t>Colletotrichum</w:t>
        </w:r>
        <w:r w:rsidR="00AB50F5" w:rsidRPr="007C70F4">
          <w:rPr>
            <w:rFonts w:ascii="Times New Roman" w:eastAsia="宋体" w:hAnsi="Times New Roman"/>
            <w:i/>
            <w:iCs/>
            <w:color w:val="111111"/>
            <w:szCs w:val="21"/>
          </w:rPr>
          <w:t xml:space="preserve"> gloeosporioides</w:t>
        </w:r>
        <w:r w:rsidR="00AB50F5" w:rsidRPr="007C70F4">
          <w:rPr>
            <w:rFonts w:ascii="Times New Roman" w:eastAsia="宋体" w:hAnsi="Times New Roman"/>
            <w:color w:val="111111"/>
            <w:szCs w:val="21"/>
          </w:rPr>
          <w:t xml:space="preserve"> species, are considered to be species-specific. The </w:t>
        </w:r>
        <w:r w:rsidR="00AB50F5">
          <w:rPr>
            <w:rFonts w:ascii="Times New Roman" w:eastAsia="宋体" w:hAnsi="Times New Roman" w:hint="eastAsia"/>
            <w:color w:val="111111"/>
            <w:szCs w:val="21"/>
          </w:rPr>
          <w:t>essential</w:t>
        </w:r>
        <w:r w:rsidR="00AB50F5" w:rsidRPr="007C70F4">
          <w:rPr>
            <w:rFonts w:ascii="Times New Roman" w:eastAsia="宋体" w:hAnsi="Times New Roman"/>
            <w:color w:val="111111"/>
            <w:szCs w:val="21"/>
          </w:rPr>
          <w:t xml:space="preserve"> innovation of our study is the application of this approach to find target sequences beyond commonly identified fragments.</w:t>
        </w:r>
        <w:r w:rsidR="00AB50F5" w:rsidRPr="00686B08">
          <w:rPr>
            <w:rFonts w:ascii="Times New Roman" w:eastAsia="宋体" w:hAnsi="Times New Roman"/>
            <w:color w:val="111111"/>
            <w:szCs w:val="21"/>
          </w:rPr>
          <w:t xml:space="preserve"> Compared to conventional methods, OrthoFinder is not confined to developing molecular markers for known sequences alone but encompass</w:t>
        </w:r>
        <w:r w:rsidR="00AB50F5">
          <w:rPr>
            <w:rFonts w:ascii="Times New Roman" w:eastAsia="宋体" w:hAnsi="Times New Roman" w:hint="eastAsia"/>
            <w:color w:val="111111"/>
            <w:szCs w:val="21"/>
          </w:rPr>
          <w:t>ing</w:t>
        </w:r>
        <w:r w:rsidR="00AB50F5" w:rsidRPr="00686B08">
          <w:rPr>
            <w:rFonts w:ascii="Times New Roman" w:eastAsia="宋体" w:hAnsi="Times New Roman"/>
            <w:color w:val="111111"/>
            <w:szCs w:val="21"/>
          </w:rPr>
          <w:t xml:space="preserve"> the entire genome</w:t>
        </w:r>
        <w:r w:rsidR="00AB50F5">
          <w:rPr>
            <w:rFonts w:ascii="Times New Roman" w:eastAsia="宋体" w:hAnsi="Times New Roman"/>
            <w:color w:val="111111"/>
            <w:szCs w:val="21"/>
          </w:rPr>
          <w:fldChar w:fldCharType="begin"/>
        </w:r>
      </w:ins>
      <w:r w:rsidR="0078416B">
        <w:rPr>
          <w:rFonts w:ascii="Times New Roman" w:eastAsia="宋体" w:hAnsi="Times New Roman"/>
          <w:color w:val="111111"/>
          <w:szCs w:val="21"/>
        </w:rPr>
        <w:instrText xml:space="preserve"> ADDIN EN.CITE &lt;EndNote&gt;&lt;Cite&gt;&lt;Author&gt;Zhang&lt;/Author&gt;&lt;Year&gt;2023&lt;/Year&gt;&lt;RecNum&gt;39&lt;/RecNum&gt;&lt;DisplayText&gt;&lt;style size="10"&gt;[22]&lt;/style&gt;&lt;/DisplayText&gt;&lt;record&gt;&lt;rec-number&gt;39&lt;/rec-number&gt;&lt;foreign-keys&gt;&lt;key app="EN" db-id="pf0zr5sdvwaseyefxf05etfq0z9spxwfa59s" timestamp="1705653031"&gt;39&lt;/key&gt;&lt;/foreign-keys&gt;&lt;ref-type name="Journal Article"&gt;17&lt;/ref-type&gt;&lt;contributors&gt;&lt;authors&gt;&lt;author&gt;Zhang, Meijie&lt;/author&gt;&lt;author&gt;Xu, Wenqi&lt;/author&gt;&lt;author&gt;Mei, Huan&lt;/author&gt;&lt;author&gt;Song, Ge&lt;/author&gt;&lt;author&gt;Ge, Naicen&lt;/author&gt;&lt;author&gt;Tao, Ye&lt;/author&gt;&lt;author&gt;Liu, Weida&lt;/author&gt;&lt;author&gt;Liang, Guanzhao %J Archives of Microbiology&lt;/author&gt;&lt;/authors&gt;&lt;/contributors&gt;&lt;titles&gt;&lt;title&gt;Comparative Genomics Predict Specific Genes in Potential Mucorales Identification&lt;/title&gt;&lt;/titles&gt;&lt;pages&gt;320&lt;/pages&gt;&lt;volume&gt;205&lt;/volume&gt;&lt;number&gt;9&lt;/number&gt;&lt;dates&gt;&lt;year&gt;2023&lt;/year&gt;&lt;/dates&gt;&lt;isbn&gt;0302-8933&lt;/isbn&gt;&lt;urls&gt;&lt;/urls&gt;&lt;/record&gt;&lt;/Cite&gt;&lt;/EndNote&gt;</w:instrText>
      </w:r>
      <w:ins w:id="21" w:author="WT X" w:date="2024-01-24T18:04:00Z">
        <w:r w:rsidR="00AB50F5">
          <w:rPr>
            <w:rFonts w:ascii="Times New Roman" w:eastAsia="宋体" w:hAnsi="Times New Roman"/>
            <w:color w:val="111111"/>
            <w:szCs w:val="21"/>
          </w:rPr>
          <w:fldChar w:fldCharType="separate"/>
        </w:r>
      </w:ins>
      <w:r w:rsidR="008A28D7" w:rsidRPr="008A28D7">
        <w:rPr>
          <w:rFonts w:ascii="Times New Roman" w:eastAsia="宋体" w:hAnsi="Times New Roman"/>
          <w:noProof/>
          <w:color w:val="111111"/>
          <w:sz w:val="20"/>
          <w:szCs w:val="21"/>
        </w:rPr>
        <w:t>[</w:t>
      </w:r>
      <w:hyperlink w:anchor="_ENREF_22" w:tooltip="Zhang, 2023 #39" w:history="1">
        <w:r w:rsidR="00352752" w:rsidRPr="008A28D7">
          <w:rPr>
            <w:rFonts w:ascii="Times New Roman" w:eastAsia="宋体" w:hAnsi="Times New Roman"/>
            <w:noProof/>
            <w:color w:val="111111"/>
            <w:sz w:val="20"/>
            <w:szCs w:val="21"/>
          </w:rPr>
          <w:t>22</w:t>
        </w:r>
      </w:hyperlink>
      <w:r w:rsidR="008A28D7" w:rsidRPr="008A28D7">
        <w:rPr>
          <w:rFonts w:ascii="Times New Roman" w:eastAsia="宋体" w:hAnsi="Times New Roman"/>
          <w:noProof/>
          <w:color w:val="111111"/>
          <w:sz w:val="20"/>
          <w:szCs w:val="21"/>
        </w:rPr>
        <w:t>]</w:t>
      </w:r>
      <w:ins w:id="22" w:author="WT X" w:date="2024-01-24T18:04:00Z">
        <w:r w:rsidR="00AB50F5">
          <w:rPr>
            <w:rFonts w:ascii="Times New Roman" w:eastAsia="宋体" w:hAnsi="Times New Roman"/>
            <w:color w:val="111111"/>
            <w:szCs w:val="21"/>
          </w:rPr>
          <w:fldChar w:fldCharType="end"/>
        </w:r>
        <w:r w:rsidR="00AB50F5" w:rsidRPr="00686B08">
          <w:rPr>
            <w:rFonts w:ascii="Times New Roman" w:eastAsia="宋体" w:hAnsi="Times New Roman"/>
            <w:color w:val="111111"/>
            <w:szCs w:val="21"/>
          </w:rPr>
          <w:t xml:space="preserve">. This approach effectively </w:t>
        </w:r>
        <w:r w:rsidR="00AB50F5">
          <w:rPr>
            <w:rFonts w:ascii="Times New Roman" w:eastAsia="宋体" w:hAnsi="Times New Roman"/>
            <w:color w:val="111111"/>
            <w:szCs w:val="21"/>
          </w:rPr>
          <w:t>avoids</w:t>
        </w:r>
        <w:r w:rsidR="00AB50F5" w:rsidRPr="00686B08">
          <w:rPr>
            <w:rFonts w:ascii="Times New Roman" w:eastAsia="宋体" w:hAnsi="Times New Roman"/>
            <w:color w:val="111111"/>
            <w:szCs w:val="21"/>
          </w:rPr>
          <w:t xml:space="preserve"> the potential oversight of unknown or variant target sequences, thereby enhancing the specificity and breadth of the </w:t>
        </w:r>
        <w:r w:rsidR="00AB50F5" w:rsidRPr="00EE3D27">
          <w:rPr>
            <w:rFonts w:ascii="Times New Roman" w:eastAsia="宋体" w:hAnsi="Times New Roman"/>
            <w:color w:val="111111"/>
            <w:szCs w:val="21"/>
          </w:rPr>
          <w:t>applicability of the primers</w:t>
        </w:r>
        <w:r w:rsidR="00AB50F5" w:rsidRPr="00686B08">
          <w:rPr>
            <w:rFonts w:ascii="Times New Roman" w:eastAsia="宋体" w:hAnsi="Times New Roman"/>
            <w:color w:val="111111"/>
            <w:szCs w:val="21"/>
          </w:rPr>
          <w:t>.</w:t>
        </w:r>
        <w:r w:rsidR="00AB50F5">
          <w:rPr>
            <w:rFonts w:ascii="Times New Roman" w:eastAsia="宋体" w:hAnsi="Times New Roman" w:hint="eastAsia"/>
            <w:color w:val="111111"/>
            <w:szCs w:val="21"/>
          </w:rPr>
          <w:t xml:space="preserve"> </w:t>
        </w:r>
      </w:ins>
    </w:p>
    <w:p w14:paraId="1518DFFD" w14:textId="073052FA" w:rsidR="0090483D" w:rsidRPr="0090483D" w:rsidRDefault="00F06DCB" w:rsidP="00AB50F5">
      <w:pPr>
        <w:spacing w:line="360" w:lineRule="auto"/>
        <w:ind w:firstLineChars="230" w:firstLine="483"/>
        <w:rPr>
          <w:rFonts w:ascii="Times New Roman" w:eastAsia="宋体" w:hAnsi="Times New Roman"/>
          <w:iCs/>
          <w:kern w:val="0"/>
          <w:szCs w:val="21"/>
        </w:rPr>
      </w:pPr>
      <w:r w:rsidRPr="0024345E">
        <w:rPr>
          <w:rFonts w:ascii="Times New Roman" w:eastAsia="宋体" w:hAnsi="Times New Roman"/>
          <w:iCs/>
          <w:kern w:val="0"/>
          <w:szCs w:val="21"/>
        </w:rPr>
        <w:t>Molecular techniques, including PCR and quantitative real-time PCR (</w:t>
      </w:r>
      <w:proofErr w:type="spellStart"/>
      <w:r w:rsidRPr="0024345E">
        <w:rPr>
          <w:rFonts w:ascii="Times New Roman" w:eastAsia="宋体" w:hAnsi="Times New Roman"/>
          <w:iCs/>
          <w:kern w:val="0"/>
          <w:szCs w:val="21"/>
        </w:rPr>
        <w:t>qRT</w:t>
      </w:r>
      <w:proofErr w:type="spellEnd"/>
      <w:r w:rsidRPr="0024345E">
        <w:rPr>
          <w:rFonts w:ascii="Times New Roman" w:eastAsia="宋体" w:hAnsi="Times New Roman"/>
          <w:iCs/>
          <w:kern w:val="0"/>
          <w:szCs w:val="21"/>
        </w:rPr>
        <w:t xml:space="preserve">-PCR) are highly sensitive DNA-based methods that have been successfully applied to detect </w:t>
      </w:r>
      <w:r w:rsidR="0024345E" w:rsidRPr="0024345E">
        <w:rPr>
          <w:rFonts w:ascii="Times New Roman" w:eastAsia="宋体" w:hAnsi="Times New Roman"/>
          <w:i/>
          <w:iCs/>
          <w:kern w:val="0"/>
          <w:szCs w:val="21"/>
        </w:rPr>
        <w:t>C. gloeosporioides</w:t>
      </w:r>
      <w:r w:rsidRPr="0024345E">
        <w:rPr>
          <w:rFonts w:ascii="Times New Roman" w:eastAsia="宋体" w:hAnsi="Times New Roman"/>
          <w:iCs/>
          <w:kern w:val="0"/>
          <w:szCs w:val="21"/>
        </w:rPr>
        <w:t xml:space="preserve"> in a wide range of crops,</w:t>
      </w:r>
      <w:r w:rsidRPr="0024345E">
        <w:rPr>
          <w:szCs w:val="21"/>
        </w:rPr>
        <w:t xml:space="preserve"> </w:t>
      </w:r>
      <w:r w:rsidRPr="0024345E">
        <w:rPr>
          <w:rFonts w:ascii="Times New Roman" w:eastAsia="宋体" w:hAnsi="Times New Roman"/>
          <w:iCs/>
          <w:kern w:val="0"/>
          <w:szCs w:val="21"/>
        </w:rPr>
        <w:t>including fruit</w:t>
      </w:r>
      <w:r w:rsidR="00FB0C09">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&lt;EndNote&gt;&lt;Cite&gt;&lt;Author&gt;Yang&lt;/Author&gt;&lt;Year&gt;2022&lt;/Year&gt;&lt;RecNum&gt;57&lt;/RecNum&gt;&lt;DisplayText&gt;&lt;style size="10"&gt;[23]&lt;/style&gt;&lt;/DisplayText&gt;&lt;record&gt;&lt;rec-number&gt;57&lt;/rec-number&gt;&lt;foreign-keys&gt;&lt;key app="EN" db-id="pf0zr5sdvwaseyefxf05etfq0z9spxwfa59s" time</w:instrText>
      </w:r>
      <w:r w:rsidR="0078416B">
        <w:rPr>
          <w:rFonts w:ascii="Times New Roman" w:eastAsia="宋体" w:hAnsi="Times New Roman" w:hint="eastAsia"/>
          <w:iCs/>
          <w:kern w:val="0"/>
          <w:szCs w:val="21"/>
        </w:rPr>
        <w:instrText>stamp="1706145443"&gt;57&lt;/key&gt;&lt;/foreign-keys&gt;&lt;ref-type name="Journal Article"&gt;17&lt;/ref-type&gt;&lt;contributors&gt;&lt;authors&gt;&lt;author&gt;Yang, Jing&lt;/author&gt;&lt;author&gt;Duan, Ke&lt;/author&gt;&lt;author&gt;Liu, Ya&lt;/author&gt;&lt;author&gt;Song, Lili&lt;/author&gt;&lt;author&gt;Gao, Qing</w:instrText>
      </w:r>
      <w:r w:rsidR="0078416B">
        <w:rPr>
          <w:rFonts w:ascii="Times New Roman" w:eastAsia="宋体" w:hAnsi="Times New Roman" w:hint="eastAsia"/>
          <w:iCs/>
          <w:kern w:val="0"/>
          <w:szCs w:val="21"/>
        </w:rPr>
        <w:instrText>‐</w:instrText>
      </w:r>
      <w:r w:rsidR="0078416B">
        <w:rPr>
          <w:rFonts w:ascii="Times New Roman" w:eastAsia="宋体" w:hAnsi="Times New Roman" w:hint="eastAsia"/>
          <w:iCs/>
          <w:kern w:val="0"/>
          <w:szCs w:val="21"/>
        </w:rPr>
        <w:instrText>Hua %J Journal of Phyto</w:instrText>
      </w:r>
      <w:r w:rsidR="0078416B">
        <w:rPr>
          <w:rFonts w:ascii="Times New Roman" w:eastAsia="宋体" w:hAnsi="Times New Roman"/>
          <w:iCs/>
          <w:kern w:val="0"/>
          <w:szCs w:val="21"/>
        </w:rPr>
        <w:instrText>pathology&lt;/author&gt;&lt;/authors&gt;&lt;/contributors&gt;&lt;titles&gt;&lt;title&gt;&lt;style face="normal" font="default" size="100%"&gt;Method to Detect and Quantify Colonization of Anthracnose Causal Agent &lt;/style&gt;&lt;style face="italic" font="default" size="100%"&gt;Colletotrichum gloeosp</w:instrText>
      </w:r>
      <w:r w:rsidR="0078416B">
        <w:rPr>
          <w:rFonts w:ascii="Times New Roman" w:eastAsia="宋体" w:hAnsi="Times New Roman" w:hint="eastAsia"/>
          <w:iCs/>
          <w:kern w:val="0"/>
          <w:szCs w:val="21"/>
        </w:rPr>
        <w:instrText>orioides&lt;/style&gt;&lt;style face="normal" font="default" size="100%"&gt; Species Complex in Strawberry by Real</w:instrText>
      </w:r>
      <w:r w:rsidR="0078416B">
        <w:rPr>
          <w:rFonts w:ascii="Times New Roman" w:eastAsia="宋体" w:hAnsi="Times New Roman" w:hint="eastAsia"/>
          <w:iCs/>
          <w:kern w:val="0"/>
          <w:szCs w:val="21"/>
        </w:rPr>
        <w:instrText>‐</w:instrText>
      </w:r>
      <w:r w:rsidR="0078416B">
        <w:rPr>
          <w:rFonts w:ascii="Times New Roman" w:eastAsia="宋体" w:hAnsi="Times New Roman" w:hint="eastAsia"/>
          <w:iCs/>
          <w:kern w:val="0"/>
          <w:szCs w:val="21"/>
        </w:rPr>
        <w:instrText>time PCR&lt;/style&gt;&lt;/title&gt;&lt;/titles&gt;&lt;pages&gt;326-336&lt;/pages&gt;&lt;volume&gt;170&lt;/volume&gt;&lt;number&gt;5&lt;/number&gt;&lt;dates&gt;&lt;year&gt;2022&lt;/year&gt;&lt;/dates&gt;&lt;isbn&gt;0931-1785&lt;/isbn&gt;&lt;urls</w:instrText>
      </w:r>
      <w:r w:rsidR="0078416B">
        <w:rPr>
          <w:rFonts w:ascii="Times New Roman" w:eastAsia="宋体" w:hAnsi="Times New Roman"/>
          <w:iCs/>
          <w:kern w:val="0"/>
          <w:szCs w:val="21"/>
        </w:rPr>
        <w:instrText>&gt;&lt;/urls&gt;&lt;/record&gt;&lt;/Cite&gt;&lt;/EndNote&gt;</w:instrText>
      </w:r>
      <w:r w:rsidR="00FB0C09">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23" w:tooltip="Yang, 2022 #57" w:history="1">
        <w:r w:rsidR="00352752" w:rsidRPr="008A28D7">
          <w:rPr>
            <w:rFonts w:ascii="Times New Roman" w:eastAsia="宋体" w:hAnsi="Times New Roman"/>
            <w:iCs/>
            <w:noProof/>
            <w:kern w:val="0"/>
            <w:sz w:val="20"/>
            <w:szCs w:val="21"/>
          </w:rPr>
          <w:t>23</w:t>
        </w:r>
      </w:hyperlink>
      <w:r w:rsidR="008A28D7" w:rsidRPr="008A28D7">
        <w:rPr>
          <w:rFonts w:ascii="Times New Roman" w:eastAsia="宋体" w:hAnsi="Times New Roman"/>
          <w:iCs/>
          <w:noProof/>
          <w:kern w:val="0"/>
          <w:sz w:val="20"/>
          <w:szCs w:val="21"/>
        </w:rPr>
        <w:t>]</w:t>
      </w:r>
      <w:r w:rsidR="00FB0C09">
        <w:rPr>
          <w:rFonts w:ascii="Times New Roman" w:eastAsia="宋体" w:hAnsi="Times New Roman"/>
          <w:iCs/>
          <w:kern w:val="0"/>
          <w:szCs w:val="21"/>
        </w:rPr>
        <w:fldChar w:fldCharType="end"/>
      </w:r>
      <w:r w:rsidRPr="0024345E">
        <w:rPr>
          <w:rFonts w:ascii="Times New Roman" w:eastAsia="宋体" w:hAnsi="Times New Roman"/>
          <w:iCs/>
          <w:kern w:val="0"/>
          <w:szCs w:val="21"/>
        </w:rPr>
        <w:t>, vegetables</w:t>
      </w:r>
      <w:r w:rsidR="00FB0C09">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&lt;EndNote&gt;&lt;Cite&gt;&lt;Author&gt;Syafitri&lt;/Author&gt;&lt;Year&gt;2023&lt;/Year&gt;&lt;RecNum&gt;58&lt;/RecNum&gt;&lt;DisplayText&gt;&lt;style size="10"&gt;[24]&lt;/style&gt;&lt;/DisplayText&gt;&lt;record&gt;&lt;rec-number&gt;58&lt;/rec-number&gt;&lt;foreign-keys&gt;&lt;key app="EN" db-id="pf0zr5sdvwaseyefxf05etfq0z9spxwfa59s" timestamp="1706145671"&gt;58&lt;/key&gt;&lt;/foreign-keys&gt;&lt;ref-type name="Journal Article"&gt;17&lt;/ref-type&gt;&lt;contributors&gt;&lt;authors&gt;&lt;author&gt;Syafitri, Luthfiana M&lt;/author&gt;&lt;author&gt;Wibowo, Arif&lt;/author&gt;&lt;author&gt;Widiastuti, Ani&lt;/author&gt;&lt;author&gt;Subandiyah, Siti&lt;/author&gt;&lt;author&gt;Harper, Stephen %J Biodiversitas Journal of Biological Diversity&lt;/author&gt;&lt;/authors&gt;&lt;/contributors&gt;&lt;titles&gt;&lt;title&gt;&lt;style face="normal" font="default" size="100%"&gt;Molecular Identification of &lt;/style&gt;&lt;style face="italic" font="default" size="100%"&gt;Colletotrichum gloeosporioides&lt;/style&gt;&lt;style face="normal" font="default" size="100%"&gt; Causing Anthracnose on Shallot in Bantul, Yogyakarta, Indonesia&lt;/style&gt;&lt;/title&gt;&lt;/titles&gt;&lt;volume&gt;24&lt;/volume&gt;&lt;number&gt;8&lt;/number&gt;&lt;dates&gt;&lt;year&gt;2023&lt;/year&gt;&lt;/dates&gt;&lt;isbn&gt;2085-4722&lt;/isbn&gt;&lt;urls&gt;&lt;/urls&gt;&lt;/record&gt;&lt;/Cite&gt;&lt;/EndNote&gt;</w:instrText>
      </w:r>
      <w:r w:rsidR="00FB0C09">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24" w:tooltip="Syafitri, 2023 #58" w:history="1">
        <w:r w:rsidR="00352752" w:rsidRPr="008A28D7">
          <w:rPr>
            <w:rFonts w:ascii="Times New Roman" w:eastAsia="宋体" w:hAnsi="Times New Roman"/>
            <w:iCs/>
            <w:noProof/>
            <w:kern w:val="0"/>
            <w:sz w:val="20"/>
            <w:szCs w:val="21"/>
          </w:rPr>
          <w:t>24</w:t>
        </w:r>
      </w:hyperlink>
      <w:r w:rsidR="008A28D7" w:rsidRPr="008A28D7">
        <w:rPr>
          <w:rFonts w:ascii="Times New Roman" w:eastAsia="宋体" w:hAnsi="Times New Roman"/>
          <w:iCs/>
          <w:noProof/>
          <w:kern w:val="0"/>
          <w:sz w:val="20"/>
          <w:szCs w:val="21"/>
        </w:rPr>
        <w:t>]</w:t>
      </w:r>
      <w:r w:rsidR="00FB0C09">
        <w:rPr>
          <w:rFonts w:ascii="Times New Roman" w:eastAsia="宋体" w:hAnsi="Times New Roman"/>
          <w:iCs/>
          <w:kern w:val="0"/>
          <w:szCs w:val="21"/>
        </w:rPr>
        <w:fldChar w:fldCharType="end"/>
      </w:r>
      <w:r w:rsidRPr="0024345E">
        <w:rPr>
          <w:rFonts w:ascii="Times New Roman" w:eastAsia="宋体" w:hAnsi="Times New Roman"/>
          <w:iCs/>
          <w:kern w:val="0"/>
          <w:szCs w:val="21"/>
        </w:rPr>
        <w:t>, and herbs.</w:t>
      </w:r>
      <w:r w:rsidRPr="0024345E">
        <w:rPr>
          <w:szCs w:val="21"/>
        </w:rPr>
        <w:t xml:space="preserve"> </w:t>
      </w:r>
      <w:r w:rsidRPr="0024345E">
        <w:rPr>
          <w:rFonts w:ascii="Times New Roman" w:eastAsia="宋体" w:hAnsi="Times New Roman"/>
          <w:iCs/>
          <w:kern w:val="0"/>
          <w:szCs w:val="21"/>
        </w:rPr>
        <w:t xml:space="preserve">These approaches have provided a rapid and sensitive means of detecting and quantifying </w:t>
      </w:r>
      <w:r w:rsidR="0024345E" w:rsidRPr="0024345E">
        <w:rPr>
          <w:rFonts w:ascii="Times New Roman" w:eastAsia="宋体" w:hAnsi="Times New Roman"/>
          <w:i/>
          <w:iCs/>
          <w:kern w:val="0"/>
          <w:szCs w:val="21"/>
        </w:rPr>
        <w:t>C. gloeosporioides</w:t>
      </w:r>
      <w:r w:rsidRPr="0024345E">
        <w:rPr>
          <w:rFonts w:ascii="Times New Roman" w:eastAsia="宋体" w:hAnsi="Times New Roman"/>
          <w:iCs/>
          <w:kern w:val="0"/>
          <w:szCs w:val="21"/>
        </w:rPr>
        <w:t>. However, PCR-based methods are not suitable for on-site field detection due to the need for bulky and expensive lab equipment and complicated protocols for both DNA extraction and amplification.</w:t>
      </w:r>
      <w:r w:rsidRPr="0024345E">
        <w:rPr>
          <w:szCs w:val="21"/>
        </w:rPr>
        <w:t xml:space="preserve"> </w:t>
      </w:r>
      <w:r w:rsidRPr="0024345E">
        <w:rPr>
          <w:rFonts w:ascii="Times New Roman" w:eastAsia="宋体" w:hAnsi="Times New Roman"/>
          <w:iCs/>
          <w:kern w:val="0"/>
          <w:szCs w:val="21"/>
        </w:rPr>
        <w:t xml:space="preserve">Recombinase </w:t>
      </w:r>
      <w:r w:rsidRPr="0024345E">
        <w:rPr>
          <w:rFonts w:ascii="Times New Roman" w:eastAsia="宋体" w:hAnsi="Times New Roman"/>
          <w:iCs/>
          <w:kern w:val="0"/>
          <w:szCs w:val="21"/>
        </w:rPr>
        <w:lastRenderedPageBreak/>
        <w:t>Polymerase Amplification (RPA) has emerged as a promising alternative to traditional PCR-based methods for the detection of plant pathogens. Unlike PCR, RPA does not require temperature cycling conditions, making it more conducive for field applications. This isothermal amplification technique offers several advantages, including field mobility, rapid results, and the ability to perform amplification directly on sample material without the need for DNA extraction</w:t>
      </w:r>
      <w:r w:rsidR="00DC1DBD">
        <w:rPr>
          <w:rFonts w:ascii="Times New Roman" w:eastAsia="宋体" w:hAnsi="Times New Roman"/>
          <w:iCs/>
          <w:kern w:val="0"/>
          <w:szCs w:val="21"/>
        </w:rPr>
        <w:fldChar w:fldCharType="begin"/>
      </w:r>
      <w:r w:rsidR="0078416B">
        <w:rPr>
          <w:rFonts w:ascii="Times New Roman" w:eastAsia="宋体" w:hAnsi="Times New Roman"/>
          <w:iCs/>
          <w:kern w:val="0"/>
          <w:szCs w:val="21"/>
        </w:rPr>
        <w:instrText xml:space="preserve"> ADDIN EN.CITE &lt;EndNote&gt;&lt;Cite&gt;&lt;Author&gt;Li&lt;/Author&gt;&lt;Year&gt;2019&lt;/Year&gt;&lt;RecNum&gt;22&lt;/RecNum&gt;&lt;DisplayText&gt;&lt;style size="10"&gt;[25]&lt;/style&gt;&lt;/DisplayText&gt;&lt;record&gt;&lt;rec-number&gt;22&lt;/rec-number&gt;&lt;foreign-keys&gt;&lt;key app="EN" db-id="pf0zr5sdvwaseyefxf05etfq0z9spxwfa59s" timestamp="1705640247"&gt;22&lt;/key&gt;&lt;/foreign-keys&gt;&lt;ref-type name="Journal Article"&gt;17&lt;/ref-type&gt;&lt;contributors&gt;&lt;authors&gt;&lt;author&gt;Li, Jia&lt;/author&gt;&lt;author&gt;Macdonald, Joanne&lt;/author&gt;&lt;author&gt;Von Stetten, Felix %J Analyst&lt;/author&gt;&lt;/authors&gt;&lt;/contributors&gt;&lt;titles&gt;&lt;title&gt;A Comprehensive Summary of a Decade Development of the Recombinase Polymerase Amplification&lt;/title&gt;&lt;/titles&gt;&lt;pages&gt;31-67&lt;/pages&gt;&lt;volume&gt;144&lt;/volume&gt;&lt;number&gt;1&lt;/number&gt;&lt;dates&gt;&lt;year&gt;2019&lt;/year&gt;&lt;/dates&gt;&lt;urls&gt;&lt;/urls&gt;&lt;/record&gt;&lt;/Cite&gt;&lt;/EndNote&gt;</w:instrText>
      </w:r>
      <w:r w:rsidR="00DC1DBD">
        <w:rPr>
          <w:rFonts w:ascii="Times New Roman" w:eastAsia="宋体" w:hAnsi="Times New Roman"/>
          <w:iCs/>
          <w:kern w:val="0"/>
          <w:szCs w:val="21"/>
        </w:rPr>
        <w:fldChar w:fldCharType="separate"/>
      </w:r>
      <w:r w:rsidR="008A28D7" w:rsidRPr="008A28D7">
        <w:rPr>
          <w:rFonts w:ascii="Times New Roman" w:eastAsia="宋体" w:hAnsi="Times New Roman"/>
          <w:iCs/>
          <w:noProof/>
          <w:kern w:val="0"/>
          <w:sz w:val="20"/>
          <w:szCs w:val="21"/>
        </w:rPr>
        <w:t>[</w:t>
      </w:r>
      <w:hyperlink w:anchor="_ENREF_25" w:tooltip="Li, 2019 #22" w:history="1">
        <w:r w:rsidR="00352752" w:rsidRPr="008A28D7">
          <w:rPr>
            <w:rFonts w:ascii="Times New Roman" w:eastAsia="宋体" w:hAnsi="Times New Roman"/>
            <w:iCs/>
            <w:noProof/>
            <w:kern w:val="0"/>
            <w:sz w:val="20"/>
            <w:szCs w:val="21"/>
          </w:rPr>
          <w:t>25</w:t>
        </w:r>
      </w:hyperlink>
      <w:r w:rsidR="008A28D7" w:rsidRPr="008A28D7">
        <w:rPr>
          <w:rFonts w:ascii="Times New Roman" w:eastAsia="宋体" w:hAnsi="Times New Roman"/>
          <w:iCs/>
          <w:noProof/>
          <w:kern w:val="0"/>
          <w:sz w:val="20"/>
          <w:szCs w:val="21"/>
        </w:rPr>
        <w:t>]</w:t>
      </w:r>
      <w:r w:rsidR="00DC1DBD">
        <w:rPr>
          <w:rFonts w:ascii="Times New Roman" w:eastAsia="宋体" w:hAnsi="Times New Roman"/>
          <w:iCs/>
          <w:kern w:val="0"/>
          <w:szCs w:val="21"/>
        </w:rPr>
        <w:fldChar w:fldCharType="end"/>
      </w:r>
      <w:r w:rsidRPr="0024345E">
        <w:rPr>
          <w:rFonts w:ascii="Times New Roman" w:eastAsia="宋体" w:hAnsi="Times New Roman"/>
          <w:iCs/>
          <w:kern w:val="0"/>
          <w:szCs w:val="21"/>
        </w:rPr>
        <w:t>.</w:t>
      </w:r>
      <w:r w:rsidRPr="0024345E">
        <w:rPr>
          <w:szCs w:val="21"/>
        </w:rPr>
        <w:t xml:space="preserve"> </w:t>
      </w:r>
      <w:r w:rsidRPr="0024345E">
        <w:rPr>
          <w:rFonts w:ascii="Times New Roman" w:eastAsia="宋体" w:hAnsi="Times New Roman"/>
          <w:iCs/>
          <w:kern w:val="0"/>
          <w:szCs w:val="21"/>
        </w:rPr>
        <w:t>Furthermore, the combination of RPA with lateral flow assays (LFA) allows for rapid and visual detection of results, enhancing its practicality for on-site testing.</w:t>
      </w:r>
    </w:p>
    <w:p w14:paraId="0A51EA2A" w14:textId="19EF54AC" w:rsidR="00F06DCB" w:rsidRPr="0024345E" w:rsidRDefault="0090483D" w:rsidP="00F06DCB">
      <w:pPr>
        <w:spacing w:line="360" w:lineRule="auto"/>
        <w:ind w:firstLineChars="150" w:firstLine="315"/>
        <w:rPr>
          <w:rFonts w:ascii="Times New Roman" w:eastAsia="宋体" w:hAnsi="Times New Roman"/>
          <w:iCs/>
          <w:kern w:val="0"/>
          <w:szCs w:val="21"/>
        </w:rPr>
      </w:pPr>
      <w:ins w:id="23" w:author="WT X" w:date="2024-01-24T17:57:00Z">
        <w:r>
          <w:rPr>
            <w:rFonts w:ascii="Times New Roman" w:eastAsia="宋体" w:hAnsi="Times New Roman"/>
            <w:color w:val="374151"/>
            <w:kern w:val="0"/>
            <w:szCs w:val="21"/>
          </w:rPr>
          <w:t xml:space="preserve">This study aims to employ comparative genomics to identify specific genes in </w:t>
        </w:r>
        <w:r>
          <w:rPr>
            <w:rFonts w:ascii="Times New Roman" w:eastAsia="宋体" w:hAnsi="Times New Roman"/>
            <w:i/>
            <w:color w:val="374151"/>
            <w:kern w:val="0"/>
            <w:szCs w:val="21"/>
          </w:rPr>
          <w:t>C. gloeosporioides</w:t>
        </w:r>
        <w:r>
          <w:rPr>
            <w:rFonts w:ascii="Times New Roman" w:eastAsia="宋体" w:hAnsi="Times New Roman"/>
            <w:color w:val="374151"/>
            <w:kern w:val="0"/>
            <w:szCs w:val="21"/>
          </w:rPr>
          <w:t xml:space="preserve">, addressing the challenges associated with the specific identification of the organism and rapid field diagnosis. </w:t>
        </w:r>
      </w:ins>
      <w:del w:id="24" w:author="WT X" w:date="2024-01-24T17:57:00Z">
        <w:r w:rsidR="00F06DCB" w:rsidRPr="0024345E" w:rsidDel="0090483D">
          <w:rPr>
            <w:rFonts w:ascii="Times New Roman" w:eastAsia="宋体" w:hAnsi="Times New Roman"/>
            <w:iCs/>
            <w:kern w:val="0"/>
            <w:szCs w:val="21"/>
          </w:rPr>
          <w:delText xml:space="preserve">In this study, we </w:delText>
        </w:r>
      </w:del>
      <w:ins w:id="25" w:author="WT X" w:date="2024-01-24T17:57:00Z">
        <w:r>
          <w:rPr>
            <w:rFonts w:ascii="Times New Roman" w:eastAsia="宋体" w:hAnsi="Times New Roman"/>
            <w:iCs/>
            <w:kern w:val="0"/>
            <w:szCs w:val="21"/>
          </w:rPr>
          <w:t>W</w:t>
        </w:r>
        <w:r w:rsidRPr="0024345E">
          <w:rPr>
            <w:rFonts w:ascii="Times New Roman" w:eastAsia="宋体" w:hAnsi="Times New Roman"/>
            <w:iCs/>
            <w:kern w:val="0"/>
            <w:szCs w:val="21"/>
          </w:rPr>
          <w:t xml:space="preserve">e </w:t>
        </w:r>
      </w:ins>
      <w:r w:rsidR="00F06DCB" w:rsidRPr="0024345E">
        <w:rPr>
          <w:rFonts w:ascii="Times New Roman" w:eastAsia="宋体" w:hAnsi="Times New Roman"/>
          <w:iCs/>
          <w:kern w:val="0"/>
          <w:szCs w:val="21"/>
        </w:rPr>
        <w:t>identified</w:t>
      </w:r>
      <w:r w:rsidR="00F06DCB" w:rsidRPr="0024345E">
        <w:rPr>
          <w:rFonts w:ascii="Times New Roman" w:eastAsia="宋体" w:hAnsi="Times New Roman"/>
          <w:kern w:val="0"/>
          <w:szCs w:val="21"/>
        </w:rPr>
        <w:t xml:space="preserve"> novel molecular markers</w:t>
      </w:r>
      <w:r w:rsidR="00F06DCB" w:rsidRPr="0024345E">
        <w:rPr>
          <w:rFonts w:ascii="Times New Roman" w:eastAsia="宋体" w:hAnsi="Times New Roman"/>
          <w:iCs/>
          <w:kern w:val="0"/>
          <w:szCs w:val="21"/>
        </w:rPr>
        <w:t xml:space="preserve"> and developed a rapid and simple lateral flow (LF)-RPA assay for the detection of </w:t>
      </w:r>
      <w:r w:rsidR="0024345E" w:rsidRPr="0024345E">
        <w:rPr>
          <w:rFonts w:ascii="Times New Roman" w:eastAsia="宋体" w:hAnsi="Times New Roman"/>
          <w:i/>
          <w:iCs/>
          <w:kern w:val="0"/>
          <w:szCs w:val="21"/>
        </w:rPr>
        <w:t>C. gloeosporioides</w:t>
      </w:r>
      <w:r w:rsidR="00F06DCB" w:rsidRPr="0024345E">
        <w:rPr>
          <w:rFonts w:ascii="Times New Roman" w:eastAsia="宋体" w:hAnsi="Times New Roman"/>
          <w:iCs/>
          <w:kern w:val="0"/>
          <w:szCs w:val="21"/>
        </w:rPr>
        <w:t xml:space="preserve"> by targeting these specific target genes of </w:t>
      </w:r>
      <w:r w:rsidR="0024345E" w:rsidRPr="0024345E">
        <w:rPr>
          <w:rFonts w:ascii="Times New Roman" w:eastAsia="宋体" w:hAnsi="Times New Roman"/>
          <w:i/>
          <w:iCs/>
          <w:kern w:val="0"/>
          <w:szCs w:val="21"/>
        </w:rPr>
        <w:t>C. gloeosporioides</w:t>
      </w:r>
      <w:r w:rsidR="00F06DCB" w:rsidRPr="0024345E">
        <w:rPr>
          <w:rFonts w:ascii="Times New Roman" w:eastAsia="宋体" w:hAnsi="Times New Roman"/>
          <w:iCs/>
          <w:kern w:val="0"/>
          <w:szCs w:val="21"/>
        </w:rPr>
        <w:t>. We screened out optimal species-specific and sensitivity of</w:t>
      </w:r>
      <w:r w:rsidR="00F06DCB" w:rsidRPr="0024345E">
        <w:rPr>
          <w:rFonts w:ascii="Times New Roman" w:eastAsia="宋体" w:hAnsi="Times New Roman"/>
          <w:szCs w:val="21"/>
        </w:rPr>
        <w:t xml:space="preserve"> primers</w:t>
      </w:r>
      <w:r w:rsidR="00F06DCB" w:rsidRPr="0024345E">
        <w:rPr>
          <w:rFonts w:ascii="Times New Roman" w:eastAsia="宋体" w:hAnsi="Times New Roman"/>
          <w:iCs/>
          <w:kern w:val="0"/>
          <w:szCs w:val="21"/>
        </w:rPr>
        <w:t xml:space="preserve"> and compared the detection results with those of</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 xml:space="preserve">traditional PCR using 1000-fold serial dilution of </w:t>
      </w:r>
      <w:r w:rsidR="0024345E" w:rsidRPr="0024345E">
        <w:rPr>
          <w:rFonts w:ascii="Times New Roman" w:eastAsia="宋体" w:hAnsi="Times New Roman"/>
          <w:i/>
          <w:iCs/>
          <w:kern w:val="0"/>
          <w:szCs w:val="21"/>
        </w:rPr>
        <w:t>C. gloeosporioides</w:t>
      </w:r>
      <w:r w:rsidR="00F06DCB" w:rsidRPr="0024345E">
        <w:rPr>
          <w:rFonts w:ascii="Times New Roman" w:eastAsia="宋体" w:hAnsi="Times New Roman"/>
          <w:iCs/>
          <w:kern w:val="0"/>
          <w:szCs w:val="21"/>
        </w:rPr>
        <w:t xml:space="preserve"> genomic DNA and crude extracts from infected greater yam as templates. The LF-RPA assay</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 xml:space="preserve">enabled the rapid and simple detection of </w:t>
      </w:r>
      <w:r w:rsidR="0024345E" w:rsidRPr="0024345E">
        <w:rPr>
          <w:rFonts w:ascii="Times New Roman" w:eastAsia="宋体" w:hAnsi="Times New Roman"/>
          <w:i/>
          <w:iCs/>
          <w:kern w:val="0"/>
          <w:szCs w:val="21"/>
        </w:rPr>
        <w:t>C. gloeosporioides</w:t>
      </w:r>
      <w:r w:rsidR="00F06DCB" w:rsidRPr="0024345E">
        <w:rPr>
          <w:rFonts w:ascii="Times New Roman" w:eastAsia="宋体" w:hAnsi="Times New Roman" w:hint="eastAsia"/>
          <w:iCs/>
          <w:kern w:val="0"/>
          <w:szCs w:val="21"/>
        </w:rPr>
        <w:t xml:space="preserve"> </w:t>
      </w:r>
      <w:r w:rsidR="00F06DCB" w:rsidRPr="0024345E">
        <w:rPr>
          <w:rFonts w:ascii="Times New Roman" w:eastAsia="宋体" w:hAnsi="Times New Roman"/>
          <w:iCs/>
          <w:kern w:val="0"/>
          <w:szCs w:val="21"/>
        </w:rPr>
        <w:t>in resource-limited laboratories</w:t>
      </w:r>
      <w:ins w:id="26" w:author="WT X" w:date="2024-01-24T17:59:00Z">
        <w:r w:rsidRPr="0090483D">
          <w:rPr>
            <w:rFonts w:ascii="Times New Roman" w:eastAsia="宋体" w:hAnsi="Times New Roman"/>
            <w:iCs/>
            <w:kern w:val="0"/>
            <w:szCs w:val="21"/>
          </w:rPr>
          <w:t xml:space="preserve"> and </w:t>
        </w:r>
      </w:ins>
      <w:del w:id="27" w:author="WT X" w:date="2024-01-24T17:59:00Z">
        <w:r w:rsidR="00F06DCB" w:rsidRPr="0024345E" w:rsidDel="0090483D">
          <w:rPr>
            <w:rFonts w:ascii="Times New Roman" w:eastAsia="宋体" w:hAnsi="Times New Roman"/>
            <w:iCs/>
            <w:kern w:val="0"/>
            <w:szCs w:val="21"/>
          </w:rPr>
          <w:delText>.</w:delText>
        </w:r>
      </w:del>
      <w:ins w:id="28" w:author="WT X" w:date="2024-01-24T17:58:00Z">
        <w:r w:rsidRPr="0090483D">
          <w:rPr>
            <w:rFonts w:ascii="Times New Roman" w:eastAsia="宋体" w:hAnsi="Times New Roman"/>
            <w:iCs/>
            <w:kern w:val="0"/>
            <w:szCs w:val="21"/>
          </w:rPr>
          <w:t xml:space="preserve">have the potential to enhance agricultural production. Furthermore, this study presents novel </w:t>
        </w:r>
      </w:ins>
      <w:ins w:id="29" w:author="WT X" w:date="2024-01-24T18:00:00Z">
        <w:r>
          <w:rPr>
            <w:rFonts w:ascii="Times New Roman" w:eastAsia="宋体" w:hAnsi="Times New Roman"/>
            <w:iCs/>
            <w:kern w:val="0"/>
            <w:szCs w:val="21"/>
          </w:rPr>
          <w:t>method</w:t>
        </w:r>
      </w:ins>
      <w:ins w:id="30" w:author="WT X" w:date="2024-01-24T17:58:00Z">
        <w:r w:rsidRPr="0090483D">
          <w:rPr>
            <w:rFonts w:ascii="Times New Roman" w:eastAsia="宋体" w:hAnsi="Times New Roman"/>
            <w:iCs/>
            <w:kern w:val="0"/>
            <w:szCs w:val="21"/>
          </w:rPr>
          <w:t xml:space="preserve">s </w:t>
        </w:r>
      </w:ins>
      <w:ins w:id="31" w:author="WT X" w:date="2024-01-24T18:01:00Z">
        <w:r>
          <w:rPr>
            <w:rFonts w:ascii="Times New Roman" w:eastAsia="宋体" w:hAnsi="Times New Roman"/>
            <w:iCs/>
            <w:kern w:val="0"/>
            <w:szCs w:val="21"/>
          </w:rPr>
          <w:t>for</w:t>
        </w:r>
      </w:ins>
      <w:ins w:id="32" w:author="WT X" w:date="2024-01-24T17:58:00Z">
        <w:r w:rsidRPr="0090483D">
          <w:rPr>
            <w:rFonts w:ascii="Times New Roman" w:eastAsia="宋体" w:hAnsi="Times New Roman"/>
            <w:iCs/>
            <w:kern w:val="0"/>
            <w:szCs w:val="21"/>
          </w:rPr>
          <w:t xml:space="preserve"> the identification and </w:t>
        </w:r>
      </w:ins>
      <w:ins w:id="33" w:author="WT X" w:date="2024-01-24T18:01:00Z">
        <w:r>
          <w:rPr>
            <w:rFonts w:ascii="Times New Roman" w:eastAsia="宋体" w:hAnsi="Times New Roman"/>
            <w:iCs/>
            <w:kern w:val="0"/>
            <w:szCs w:val="21"/>
          </w:rPr>
          <w:t>molecular mark</w:t>
        </w:r>
      </w:ins>
      <w:ins w:id="34" w:author="WT X" w:date="2024-01-24T17:58:00Z">
        <w:r w:rsidRPr="0090483D">
          <w:rPr>
            <w:rFonts w:ascii="Times New Roman" w:eastAsia="宋体" w:hAnsi="Times New Roman"/>
            <w:iCs/>
            <w:kern w:val="0"/>
            <w:szCs w:val="21"/>
          </w:rPr>
          <w:t xml:space="preserve"> development </w:t>
        </w:r>
      </w:ins>
      <w:ins w:id="35" w:author="WT X" w:date="2024-01-24T18:02:00Z">
        <w:r>
          <w:rPr>
            <w:rFonts w:ascii="Times New Roman" w:eastAsia="宋体" w:hAnsi="Times New Roman"/>
            <w:iCs/>
            <w:kern w:val="0"/>
            <w:szCs w:val="21"/>
          </w:rPr>
          <w:t>of</w:t>
        </w:r>
      </w:ins>
      <w:ins w:id="36" w:author="WT X" w:date="2024-01-24T17:58:00Z">
        <w:r w:rsidRPr="0090483D">
          <w:rPr>
            <w:rFonts w:ascii="Times New Roman" w:eastAsia="宋体" w:hAnsi="Times New Roman"/>
            <w:iCs/>
            <w:kern w:val="0"/>
            <w:szCs w:val="21"/>
          </w:rPr>
          <w:t xml:space="preserve"> plant pathogens, with potential applications in the investigation and control of various plant pathogens.</w:t>
        </w:r>
      </w:ins>
    </w:p>
    <w:p w14:paraId="0569EEA3" w14:textId="77777777" w:rsidR="00D76620" w:rsidRPr="00F06DCB" w:rsidRDefault="00D76620" w:rsidP="00D76620">
      <w:pPr>
        <w:spacing w:line="360" w:lineRule="auto"/>
        <w:rPr>
          <w:rFonts w:ascii="Times New Roman" w:eastAsia="宋体" w:hAnsi="Times New Roman"/>
          <w:color w:val="374151"/>
          <w:kern w:val="0"/>
          <w:szCs w:val="21"/>
        </w:rPr>
      </w:pPr>
    </w:p>
    <w:p w14:paraId="7F434D1E" w14:textId="0DC8D607" w:rsidR="00D76620" w:rsidRPr="00D76620" w:rsidRDefault="00D76620" w:rsidP="002B1496">
      <w:pPr>
        <w:pStyle w:val="1"/>
      </w:pPr>
      <w:r w:rsidRPr="00D76620">
        <w:rPr>
          <w:rFonts w:hint="eastAsia"/>
        </w:rPr>
        <w:t>2</w:t>
      </w:r>
      <w:r w:rsidRPr="00D76620">
        <w:t xml:space="preserve"> Materials and Methods</w:t>
      </w:r>
    </w:p>
    <w:p w14:paraId="12EEEF5A" w14:textId="3CC17169" w:rsidR="00020890" w:rsidRPr="002B1496" w:rsidRDefault="00D76620" w:rsidP="002B1496">
      <w:pPr>
        <w:pStyle w:val="2"/>
      </w:pPr>
      <w:r w:rsidRPr="002B1496">
        <w:t>2</w:t>
      </w:r>
      <w:r w:rsidR="00020890" w:rsidRPr="002B1496">
        <w:t>.1 Materials</w:t>
      </w:r>
    </w:p>
    <w:p w14:paraId="73611886" w14:textId="026403AF" w:rsid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In the study, 60 strains representing 38 species from the </w:t>
      </w:r>
      <w:r w:rsidR="00884BC0" w:rsidRPr="00020890">
        <w:rPr>
          <w:rFonts w:ascii="Times New Roman" w:eastAsia="宋体" w:hAnsi="Times New Roman"/>
          <w:color w:val="374151"/>
          <w:kern w:val="0"/>
          <w:szCs w:val="21"/>
        </w:rPr>
        <w:t>genus</w:t>
      </w:r>
      <w:r w:rsidR="00884BC0" w:rsidRPr="0024345E">
        <w:rPr>
          <w:rFonts w:ascii="Times New Roman" w:eastAsia="宋体" w:hAnsi="Times New Roman"/>
          <w:i/>
          <w:iCs/>
          <w:color w:val="374151"/>
          <w:kern w:val="0"/>
          <w:szCs w:val="21"/>
        </w:rPr>
        <w:t xml:space="preserve">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color w:val="374151"/>
          <w:kern w:val="0"/>
          <w:szCs w:val="21"/>
        </w:rPr>
        <w:t xml:space="preserve"> </w:t>
      </w:r>
      <w:r w:rsidRPr="00020890">
        <w:rPr>
          <w:rFonts w:ascii="Times New Roman" w:eastAsia="宋体" w:hAnsi="Times New Roman" w:hint="eastAsia"/>
          <w:color w:val="374151"/>
          <w:kern w:val="0"/>
          <w:szCs w:val="21"/>
        </w:rPr>
        <w:t>were</w:t>
      </w:r>
      <w:r w:rsidRPr="00020890">
        <w:rPr>
          <w:rFonts w:ascii="Times New Roman" w:eastAsia="宋体" w:hAnsi="Times New Roman"/>
          <w:color w:val="374151"/>
          <w:kern w:val="0"/>
          <w:szCs w:val="21"/>
        </w:rPr>
        <w:t xml:space="preserve"> sequenced, with a particular focus on the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i/>
          <w:iCs/>
          <w:color w:val="374151"/>
          <w:kern w:val="0"/>
          <w:szCs w:val="21"/>
        </w:rPr>
        <w:t xml:space="preserve"> gloeosporioides</w:t>
      </w:r>
      <w:r w:rsidRPr="00020890">
        <w:rPr>
          <w:rFonts w:ascii="Times New Roman" w:eastAsia="宋体" w:hAnsi="Times New Roman"/>
          <w:color w:val="374151"/>
          <w:kern w:val="0"/>
          <w:szCs w:val="21"/>
        </w:rPr>
        <w:t xml:space="preserve"> strain CgDa01 (GCA_021650765.1), which was recently isolated from </w:t>
      </w:r>
      <w:r w:rsidR="007E433B">
        <w:rPr>
          <w:rFonts w:ascii="Times New Roman" w:eastAsia="宋体" w:hAnsi="Times New Roman"/>
          <w:color w:val="374151"/>
          <w:kern w:val="0"/>
          <w:szCs w:val="21"/>
        </w:rPr>
        <w:t xml:space="preserve">the greater </w:t>
      </w:r>
      <w:r w:rsidRPr="00020890">
        <w:rPr>
          <w:rFonts w:ascii="Times New Roman" w:eastAsia="宋体" w:hAnsi="Times New Roman"/>
          <w:color w:val="374151"/>
          <w:kern w:val="0"/>
          <w:szCs w:val="21"/>
        </w:rPr>
        <w:t>yam host</w:t>
      </w:r>
      <w:r w:rsidR="00093AF8">
        <w:rPr>
          <w:rFonts w:ascii="Times New Roman" w:eastAsia="宋体" w:hAnsi="Times New Roman"/>
          <w:color w:val="374151"/>
          <w:kern w:val="0"/>
          <w:szCs w:val="21"/>
        </w:rPr>
        <w:fldChar w:fldCharType="begin"/>
      </w:r>
      <w:r w:rsidR="00352752">
        <w:rPr>
          <w:rFonts w:ascii="Times New Roman" w:eastAsia="宋体" w:hAnsi="Times New Roman"/>
          <w:color w:val="374151"/>
          <w:kern w:val="0"/>
          <w:szCs w:val="21"/>
        </w:rPr>
        <w:instrText xml:space="preserve"> ADDIN EN.CITE &lt;EndNote&gt;&lt;Cite&gt;&lt;Author&gt;Wang&lt;/Author&gt;&lt;Year&gt;2023&lt;/Year&gt;&lt;RecNum&gt;46&lt;/RecNum&gt;&lt;DisplayText&gt;&lt;style size="10"&gt;[26]&lt;/style&gt;&lt;/DisplayText&gt;&lt;record&gt;&lt;rec-number&gt;46&lt;/rec-number&gt;&lt;foreign-keys&gt;&lt;key app="EN" db-id="pf0zr5sdvwaseyefxf05etfq0z9spxwfa59s" timestamp="1705655304"&gt;46&lt;/key&gt;&lt;/foreign-keys&gt;&lt;ref-type name="Journal Article"&gt;17&lt;/ref-type&gt;&lt;contributors&gt;&lt;authors&gt;&lt;author&gt;Wang, Yue&lt;/author&gt;&lt;author&gt;Xu, Wei Teng&lt;/author&gt;&lt;author&gt;Lu, Rui Sen&lt;/author&gt;&lt;author&gt;Chen, Min&lt;/author&gt;&lt;author&gt;Liu, Jia&lt;/author&gt;&lt;author&gt;Sun, Xiao Qin&lt;/author&gt;&lt;author&gt;Zhang, Yan Mei %J Plant Disease&lt;/author&gt;&lt;/authors&gt;&lt;/contributors&gt;&lt;titles&gt;&lt;title&gt;&lt;style face="normal" font="default" size="100%"&gt;Genome Sequence Resource for &lt;/style&gt;&lt;style face="italic" font="default" size="100%"&gt;Colletotrichum gloeosporioides&lt;/style&gt;&lt;style face="normal" font="default" size="100%"&gt;, an Important Pathogenic Fungus Causing Anthracnose of &lt;/style&gt;&lt;style face="italic" font="default" size="100%"&gt;Dioscorea alata&lt;/style&gt;&lt;/title&gt;&lt;/titles&gt;&lt;pages&gt;893-895&lt;/pages&gt;&lt;volume&gt;107&lt;/volume&gt;&lt;number&gt;3&lt;/number&gt;&lt;dates&gt;&lt;year&gt;2023&lt;/year&gt;&lt;/dates&gt;&lt;isbn&gt;0191-2917&lt;/isbn&gt;&lt;urls&gt;&lt;/urls&gt;&lt;/record&gt;&lt;/Cite&gt;&lt;/EndNote&gt;</w:instrText>
      </w:r>
      <w:r w:rsidR="00093AF8">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26" w:tooltip="Wang, 2023 #46" w:history="1">
        <w:r w:rsidR="00352752" w:rsidRPr="008A28D7">
          <w:rPr>
            <w:rFonts w:ascii="Times New Roman" w:eastAsia="宋体" w:hAnsi="Times New Roman"/>
            <w:noProof/>
            <w:color w:val="374151"/>
            <w:kern w:val="0"/>
            <w:sz w:val="20"/>
            <w:szCs w:val="21"/>
          </w:rPr>
          <w:t>26</w:t>
        </w:r>
      </w:hyperlink>
      <w:r w:rsidR="008A28D7" w:rsidRPr="008A28D7">
        <w:rPr>
          <w:rFonts w:ascii="Times New Roman" w:eastAsia="宋体" w:hAnsi="Times New Roman"/>
          <w:noProof/>
          <w:color w:val="374151"/>
          <w:kern w:val="0"/>
          <w:sz w:val="20"/>
          <w:szCs w:val="21"/>
        </w:rPr>
        <w:t>]</w:t>
      </w:r>
      <w:r w:rsidR="00093AF8">
        <w:rPr>
          <w:rFonts w:ascii="Times New Roman" w:eastAsia="宋体" w:hAnsi="Times New Roman"/>
          <w:color w:val="374151"/>
          <w:kern w:val="0"/>
          <w:szCs w:val="21"/>
        </w:rPr>
        <w:fldChar w:fldCharType="end"/>
      </w:r>
      <w:r w:rsidRPr="00020890">
        <w:rPr>
          <w:rFonts w:ascii="Times New Roman" w:eastAsia="宋体" w:hAnsi="Times New Roman"/>
          <w:color w:val="374151"/>
          <w:kern w:val="0"/>
          <w:szCs w:val="21"/>
        </w:rPr>
        <w:t xml:space="preserve">. Additionally, 59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color w:val="374151"/>
          <w:kern w:val="0"/>
          <w:szCs w:val="21"/>
        </w:rPr>
        <w:t xml:space="preserve"> genomes and 2 outgroup genomes were downloaded from NCBI database and analyzed (Table 1). The mean genome size for the investigated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color w:val="374151"/>
          <w:kern w:val="0"/>
          <w:szCs w:val="21"/>
        </w:rPr>
        <w:t xml:space="preserve"> species was calculated to be 57.02 </w:t>
      </w:r>
      <w:proofErr w:type="spellStart"/>
      <w:r w:rsidRPr="00020890">
        <w:rPr>
          <w:rFonts w:ascii="Times New Roman" w:eastAsia="宋体" w:hAnsi="Times New Roman"/>
          <w:color w:val="374151"/>
          <w:kern w:val="0"/>
          <w:szCs w:val="21"/>
        </w:rPr>
        <w:t>Mbp</w:t>
      </w:r>
      <w:proofErr w:type="spellEnd"/>
      <w:r w:rsidRPr="00020890">
        <w:rPr>
          <w:rFonts w:ascii="Times New Roman" w:eastAsia="宋体" w:hAnsi="Times New Roman"/>
          <w:color w:val="374151"/>
          <w:kern w:val="0"/>
          <w:szCs w:val="21"/>
        </w:rPr>
        <w:t xml:space="preserve">. </w:t>
      </w:r>
      <w:r w:rsidRPr="00020890">
        <w:rPr>
          <w:rFonts w:ascii="Times New Roman" w:eastAsia="宋体" w:hAnsi="Times New Roman" w:hint="eastAsia"/>
          <w:color w:val="374151"/>
          <w:kern w:val="0"/>
          <w:szCs w:val="21"/>
        </w:rPr>
        <w:t>The</w:t>
      </w:r>
      <w:r w:rsidRPr="00020890">
        <w:rPr>
          <w:rFonts w:ascii="Times New Roman" w:eastAsia="宋体" w:hAnsi="Times New Roman"/>
          <w:color w:val="374151"/>
          <w:kern w:val="0"/>
          <w:szCs w:val="21"/>
        </w:rPr>
        <w:t xml:space="preserve"> plant specimens collected from experimental materials </w:t>
      </w:r>
      <w:r w:rsidRPr="00020890">
        <w:rPr>
          <w:rFonts w:ascii="Times New Roman" w:eastAsia="宋体" w:hAnsi="Times New Roman" w:hint="eastAsia"/>
          <w:color w:val="374151"/>
          <w:kern w:val="0"/>
          <w:szCs w:val="21"/>
        </w:rPr>
        <w:t>were</w:t>
      </w:r>
      <w:r w:rsidRPr="00020890">
        <w:rPr>
          <w:rFonts w:ascii="Times New Roman" w:eastAsia="宋体" w:hAnsi="Times New Roman"/>
          <w:color w:val="374151"/>
          <w:kern w:val="0"/>
          <w:szCs w:val="21"/>
        </w:rPr>
        <w:t xml:space="preserve"> deposited in Institute of Botany, Jiangsu Province and</w:t>
      </w:r>
      <w:r w:rsidRPr="00020890">
        <w:rPr>
          <w:rFonts w:ascii="Times New Roman" w:eastAsia="宋体" w:hAnsi="Times New Roman" w:hint="eastAsia"/>
          <w:color w:val="374151"/>
          <w:kern w:val="0"/>
          <w:szCs w:val="21"/>
        </w:rPr>
        <w:t xml:space="preserve"> </w:t>
      </w:r>
      <w:r w:rsidRPr="00020890">
        <w:rPr>
          <w:rFonts w:ascii="Times New Roman" w:eastAsia="宋体" w:hAnsi="Times New Roman"/>
          <w:color w:val="374151"/>
          <w:kern w:val="0"/>
          <w:szCs w:val="21"/>
        </w:rPr>
        <w:t>Chinese Academy of Sciences (NAS).</w:t>
      </w:r>
    </w:p>
    <w:p w14:paraId="5326C9DC" w14:textId="77777777" w:rsidR="00020890" w:rsidRDefault="00020890" w:rsidP="00020890">
      <w:pPr>
        <w:widowControl/>
        <w:ind w:firstLineChars="150" w:firstLine="226"/>
        <w:jc w:val="center"/>
        <w:rPr>
          <w:rFonts w:ascii="Times New Roman" w:eastAsia="宋体" w:hAnsi="Times New Roman"/>
          <w:b/>
          <w:bCs/>
          <w:color w:val="000000"/>
          <w:kern w:val="0"/>
          <w:sz w:val="15"/>
          <w:szCs w:val="15"/>
        </w:rPr>
      </w:pPr>
      <w:r>
        <w:rPr>
          <w:rFonts w:ascii="Times New Roman" w:eastAsia="宋体" w:hAnsi="Times New Roman"/>
          <w:b/>
          <w:bCs/>
          <w:color w:val="111111"/>
          <w:kern w:val="0"/>
          <w:sz w:val="15"/>
          <w:szCs w:val="15"/>
        </w:rPr>
        <w:t>Table 1 Sequence information of the genes involved in the experiment</w:t>
      </w:r>
    </w:p>
    <w:tbl>
      <w:tblPr>
        <w:tblW w:w="0" w:type="auto"/>
        <w:jc w:val="center"/>
        <w:tblBorders>
          <w:top w:val="single" w:sz="4" w:space="0" w:color="auto"/>
          <w:bottom w:val="single" w:sz="4" w:space="0" w:color="auto"/>
        </w:tblBorders>
        <w:tblLook w:val="04A0" w:firstRow="1" w:lastRow="0" w:firstColumn="1" w:lastColumn="0" w:noHBand="0" w:noVBand="1"/>
      </w:tblPr>
      <w:tblGrid>
        <w:gridCol w:w="663"/>
        <w:gridCol w:w="2814"/>
        <w:gridCol w:w="2334"/>
        <w:gridCol w:w="1321"/>
        <w:gridCol w:w="216"/>
        <w:gridCol w:w="948"/>
      </w:tblGrid>
      <w:tr w:rsidR="00020890" w14:paraId="52A5FE61" w14:textId="77777777" w:rsidTr="00C248CB">
        <w:trPr>
          <w:trHeight w:val="276"/>
          <w:jc w:val="center"/>
        </w:trPr>
        <w:tc>
          <w:tcPr>
            <w:tcW w:w="663" w:type="dxa"/>
            <w:tcBorders>
              <w:top w:val="single" w:sz="4" w:space="0" w:color="auto"/>
              <w:bottom w:val="single" w:sz="4" w:space="0" w:color="auto"/>
            </w:tcBorders>
            <w:noWrap/>
            <w:vAlign w:val="bottom"/>
            <w:hideMark/>
          </w:tcPr>
          <w:p w14:paraId="121AD87D" w14:textId="77777777" w:rsidR="00020890" w:rsidRDefault="00020890">
            <w:pPr>
              <w:widowControl/>
              <w:ind w:firstLineChars="150" w:firstLine="226"/>
              <w:jc w:val="center"/>
              <w:rPr>
                <w:rFonts w:ascii="Times New Roman" w:eastAsia="宋体" w:hAnsi="Times New Roman"/>
                <w:b/>
                <w:color w:val="000000"/>
                <w:kern w:val="0"/>
                <w:sz w:val="15"/>
                <w:szCs w:val="15"/>
              </w:rPr>
            </w:pPr>
            <w:r>
              <w:rPr>
                <w:rFonts w:ascii="Times New Roman" w:eastAsia="宋体" w:hAnsi="Times New Roman"/>
                <w:b/>
                <w:color w:val="000000"/>
                <w:kern w:val="0"/>
                <w:sz w:val="15"/>
                <w:szCs w:val="15"/>
              </w:rPr>
              <w:lastRenderedPageBreak/>
              <w:t>No.</w:t>
            </w:r>
          </w:p>
        </w:tc>
        <w:tc>
          <w:tcPr>
            <w:tcW w:w="2814" w:type="dxa"/>
            <w:tcBorders>
              <w:top w:val="single" w:sz="4" w:space="0" w:color="auto"/>
              <w:bottom w:val="single" w:sz="4" w:space="0" w:color="auto"/>
            </w:tcBorders>
            <w:noWrap/>
            <w:vAlign w:val="center"/>
            <w:hideMark/>
          </w:tcPr>
          <w:p w14:paraId="2AEFE58A" w14:textId="77777777" w:rsidR="00020890" w:rsidRDefault="00020890">
            <w:pPr>
              <w:widowControl/>
              <w:ind w:firstLineChars="150" w:firstLine="225"/>
              <w:jc w:val="center"/>
              <w:rPr>
                <w:rFonts w:ascii="Times New Roman" w:eastAsia="宋体" w:hAnsi="Times New Roman"/>
                <w:b/>
                <w:color w:val="000000"/>
                <w:kern w:val="0"/>
                <w:sz w:val="15"/>
                <w:szCs w:val="15"/>
              </w:rPr>
            </w:pPr>
            <w:r>
              <w:rPr>
                <w:rFonts w:ascii="Times New Roman" w:hAnsi="Times New Roman"/>
                <w:b/>
                <w:bCs/>
                <w:kern w:val="0"/>
                <w:sz w:val="15"/>
                <w:szCs w:val="15"/>
              </w:rPr>
              <w:t>Specie</w:t>
            </w:r>
          </w:p>
        </w:tc>
        <w:tc>
          <w:tcPr>
            <w:tcW w:w="2334" w:type="dxa"/>
            <w:tcBorders>
              <w:top w:val="single" w:sz="4" w:space="0" w:color="auto"/>
              <w:bottom w:val="single" w:sz="4" w:space="0" w:color="auto"/>
            </w:tcBorders>
            <w:noWrap/>
            <w:vAlign w:val="bottom"/>
            <w:hideMark/>
          </w:tcPr>
          <w:p w14:paraId="5045A677" w14:textId="77777777" w:rsidR="00020890" w:rsidRDefault="00020890">
            <w:pPr>
              <w:widowControl/>
              <w:ind w:firstLineChars="150" w:firstLine="226"/>
              <w:jc w:val="center"/>
              <w:rPr>
                <w:rFonts w:ascii="Times New Roman" w:eastAsia="宋体" w:hAnsi="Times New Roman"/>
                <w:b/>
                <w:color w:val="000000"/>
                <w:kern w:val="0"/>
                <w:sz w:val="15"/>
                <w:szCs w:val="15"/>
              </w:rPr>
            </w:pPr>
            <w:r>
              <w:rPr>
                <w:rFonts w:ascii="Times New Roman" w:eastAsia="宋体" w:hAnsi="Times New Roman"/>
                <w:b/>
                <w:color w:val="000000"/>
                <w:kern w:val="0"/>
                <w:sz w:val="15"/>
                <w:szCs w:val="15"/>
              </w:rPr>
              <w:t>NCBI ID</w:t>
            </w:r>
          </w:p>
        </w:tc>
        <w:tc>
          <w:tcPr>
            <w:tcW w:w="1321" w:type="dxa"/>
            <w:tcBorders>
              <w:top w:val="single" w:sz="4" w:space="0" w:color="auto"/>
              <w:bottom w:val="single" w:sz="4" w:space="0" w:color="auto"/>
            </w:tcBorders>
            <w:hideMark/>
          </w:tcPr>
          <w:p w14:paraId="1B0FFA13" w14:textId="77777777" w:rsidR="00020890" w:rsidRDefault="00020890">
            <w:pPr>
              <w:widowControl/>
              <w:ind w:firstLineChars="150" w:firstLine="226"/>
              <w:jc w:val="center"/>
              <w:rPr>
                <w:rFonts w:ascii="Times New Roman" w:eastAsia="宋体" w:hAnsi="Times New Roman"/>
                <w:b/>
                <w:color w:val="000000"/>
                <w:kern w:val="0"/>
                <w:sz w:val="15"/>
                <w:szCs w:val="15"/>
              </w:rPr>
            </w:pPr>
            <w:r>
              <w:rPr>
                <w:rFonts w:ascii="Times New Roman" w:eastAsia="宋体" w:hAnsi="Times New Roman"/>
                <w:b/>
                <w:color w:val="000000"/>
                <w:kern w:val="0"/>
                <w:sz w:val="15"/>
                <w:szCs w:val="15"/>
              </w:rPr>
              <w:t>Strain</w:t>
            </w:r>
          </w:p>
        </w:tc>
        <w:tc>
          <w:tcPr>
            <w:tcW w:w="1164" w:type="dxa"/>
            <w:gridSpan w:val="2"/>
            <w:tcBorders>
              <w:top w:val="single" w:sz="4" w:space="0" w:color="auto"/>
              <w:bottom w:val="single" w:sz="4" w:space="0" w:color="auto"/>
            </w:tcBorders>
            <w:hideMark/>
          </w:tcPr>
          <w:p w14:paraId="4EF97262" w14:textId="3D4736E1" w:rsidR="00020890" w:rsidRDefault="00203C8E">
            <w:pPr>
              <w:widowControl/>
              <w:ind w:firstLineChars="150" w:firstLine="226"/>
              <w:jc w:val="center"/>
              <w:rPr>
                <w:rFonts w:ascii="Times New Roman" w:eastAsia="宋体" w:hAnsi="Times New Roman"/>
                <w:b/>
                <w:color w:val="000000"/>
                <w:kern w:val="0"/>
                <w:sz w:val="15"/>
                <w:szCs w:val="15"/>
              </w:rPr>
            </w:pPr>
            <w:r>
              <w:rPr>
                <w:rFonts w:ascii="Times New Roman" w:eastAsia="宋体" w:hAnsi="Times New Roman"/>
                <w:b/>
                <w:color w:val="000000"/>
                <w:kern w:val="0"/>
                <w:sz w:val="15"/>
                <w:szCs w:val="15"/>
              </w:rPr>
              <w:t>Size (</w:t>
            </w:r>
            <w:proofErr w:type="spellStart"/>
            <w:r w:rsidR="00020890">
              <w:rPr>
                <w:rFonts w:ascii="Times New Roman" w:eastAsia="宋体" w:hAnsi="Times New Roman"/>
                <w:b/>
                <w:color w:val="000000"/>
                <w:kern w:val="0"/>
                <w:sz w:val="15"/>
                <w:szCs w:val="15"/>
              </w:rPr>
              <w:t>Mbp</w:t>
            </w:r>
            <w:proofErr w:type="spellEnd"/>
            <w:r w:rsidR="00020890">
              <w:rPr>
                <w:rFonts w:ascii="Times New Roman" w:eastAsia="宋体" w:hAnsi="Times New Roman"/>
                <w:b/>
                <w:color w:val="000000"/>
                <w:kern w:val="0"/>
                <w:sz w:val="15"/>
                <w:szCs w:val="15"/>
              </w:rPr>
              <w:t>)</w:t>
            </w:r>
          </w:p>
        </w:tc>
      </w:tr>
      <w:tr w:rsidR="00020890" w14:paraId="27EDE87C" w14:textId="77777777" w:rsidTr="00C248CB">
        <w:trPr>
          <w:trHeight w:val="276"/>
          <w:jc w:val="center"/>
        </w:trPr>
        <w:tc>
          <w:tcPr>
            <w:tcW w:w="663" w:type="dxa"/>
            <w:tcBorders>
              <w:top w:val="single" w:sz="4" w:space="0" w:color="auto"/>
            </w:tcBorders>
            <w:noWrap/>
            <w:vAlign w:val="bottom"/>
            <w:hideMark/>
          </w:tcPr>
          <w:p w14:paraId="451CB4D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w:t>
            </w:r>
          </w:p>
        </w:tc>
        <w:tc>
          <w:tcPr>
            <w:tcW w:w="2814" w:type="dxa"/>
            <w:tcBorders>
              <w:top w:val="single" w:sz="4" w:space="0" w:color="auto"/>
            </w:tcBorders>
            <w:noWrap/>
            <w:vAlign w:val="center"/>
            <w:hideMark/>
          </w:tcPr>
          <w:p w14:paraId="795281A1" w14:textId="065468FE"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gloeosporioides</w:t>
            </w:r>
          </w:p>
        </w:tc>
        <w:tc>
          <w:tcPr>
            <w:tcW w:w="2334" w:type="dxa"/>
            <w:tcBorders>
              <w:top w:val="single" w:sz="4" w:space="0" w:color="auto"/>
            </w:tcBorders>
            <w:noWrap/>
            <w:vAlign w:val="bottom"/>
            <w:hideMark/>
          </w:tcPr>
          <w:p w14:paraId="6D44026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GCA_021432615.1</w:t>
            </w:r>
          </w:p>
        </w:tc>
        <w:tc>
          <w:tcPr>
            <w:tcW w:w="1537" w:type="dxa"/>
            <w:gridSpan w:val="2"/>
            <w:tcBorders>
              <w:top w:val="single" w:sz="4" w:space="0" w:color="auto"/>
            </w:tcBorders>
            <w:hideMark/>
          </w:tcPr>
          <w:p w14:paraId="651D58F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23</w:t>
            </w:r>
          </w:p>
        </w:tc>
        <w:tc>
          <w:tcPr>
            <w:tcW w:w="948" w:type="dxa"/>
            <w:tcBorders>
              <w:top w:val="single" w:sz="4" w:space="0" w:color="auto"/>
            </w:tcBorders>
            <w:hideMark/>
          </w:tcPr>
          <w:p w14:paraId="31EB38C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58.84</w:t>
            </w:r>
          </w:p>
        </w:tc>
      </w:tr>
      <w:tr w:rsidR="00020890" w14:paraId="4A2E1692" w14:textId="77777777" w:rsidTr="00C248CB">
        <w:trPr>
          <w:trHeight w:val="276"/>
          <w:jc w:val="center"/>
        </w:trPr>
        <w:tc>
          <w:tcPr>
            <w:tcW w:w="663" w:type="dxa"/>
            <w:noWrap/>
            <w:vAlign w:val="bottom"/>
            <w:hideMark/>
          </w:tcPr>
          <w:p w14:paraId="6CFCADB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w:t>
            </w:r>
          </w:p>
        </w:tc>
        <w:tc>
          <w:tcPr>
            <w:tcW w:w="2814" w:type="dxa"/>
            <w:noWrap/>
            <w:vAlign w:val="center"/>
            <w:hideMark/>
          </w:tcPr>
          <w:p w14:paraId="34A243EA" w14:textId="67776C76"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gloeosporioides</w:t>
            </w:r>
          </w:p>
        </w:tc>
        <w:tc>
          <w:tcPr>
            <w:tcW w:w="2334" w:type="dxa"/>
            <w:noWrap/>
            <w:vAlign w:val="bottom"/>
            <w:hideMark/>
          </w:tcPr>
          <w:p w14:paraId="5014457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GCA_000446055.1</w:t>
            </w:r>
          </w:p>
        </w:tc>
        <w:tc>
          <w:tcPr>
            <w:tcW w:w="1537" w:type="dxa"/>
            <w:gridSpan w:val="2"/>
            <w:hideMark/>
          </w:tcPr>
          <w:p w14:paraId="34B8ED4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Cg-14</w:t>
            </w:r>
          </w:p>
        </w:tc>
        <w:tc>
          <w:tcPr>
            <w:tcW w:w="948" w:type="dxa"/>
            <w:hideMark/>
          </w:tcPr>
          <w:p w14:paraId="3574500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53.21</w:t>
            </w:r>
          </w:p>
        </w:tc>
      </w:tr>
      <w:tr w:rsidR="00020890" w14:paraId="1064AA88" w14:textId="77777777" w:rsidTr="00C248CB">
        <w:trPr>
          <w:trHeight w:val="276"/>
          <w:jc w:val="center"/>
        </w:trPr>
        <w:tc>
          <w:tcPr>
            <w:tcW w:w="663" w:type="dxa"/>
            <w:noWrap/>
            <w:vAlign w:val="bottom"/>
            <w:hideMark/>
          </w:tcPr>
          <w:p w14:paraId="6524C19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w:t>
            </w:r>
          </w:p>
        </w:tc>
        <w:tc>
          <w:tcPr>
            <w:tcW w:w="2814" w:type="dxa"/>
            <w:noWrap/>
            <w:vAlign w:val="center"/>
            <w:hideMark/>
          </w:tcPr>
          <w:p w14:paraId="4E22D268" w14:textId="7D10F5D5"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gloeosporioides</w:t>
            </w:r>
          </w:p>
        </w:tc>
        <w:tc>
          <w:tcPr>
            <w:tcW w:w="2334" w:type="dxa"/>
            <w:noWrap/>
            <w:vAlign w:val="bottom"/>
            <w:hideMark/>
          </w:tcPr>
          <w:p w14:paraId="28EECDD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GCA_011800055.1</w:t>
            </w:r>
          </w:p>
        </w:tc>
        <w:tc>
          <w:tcPr>
            <w:tcW w:w="1537" w:type="dxa"/>
            <w:gridSpan w:val="2"/>
            <w:hideMark/>
          </w:tcPr>
          <w:p w14:paraId="6C5BF78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Lc1</w:t>
            </w:r>
          </w:p>
        </w:tc>
        <w:tc>
          <w:tcPr>
            <w:tcW w:w="948" w:type="dxa"/>
            <w:hideMark/>
          </w:tcPr>
          <w:p w14:paraId="1F335C3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61.90</w:t>
            </w:r>
          </w:p>
        </w:tc>
      </w:tr>
      <w:tr w:rsidR="00020890" w14:paraId="35F6111A" w14:textId="77777777" w:rsidTr="00C248CB">
        <w:trPr>
          <w:trHeight w:val="276"/>
          <w:jc w:val="center"/>
        </w:trPr>
        <w:tc>
          <w:tcPr>
            <w:tcW w:w="663" w:type="dxa"/>
            <w:noWrap/>
            <w:vAlign w:val="bottom"/>
            <w:hideMark/>
          </w:tcPr>
          <w:p w14:paraId="00EED80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w:t>
            </w:r>
          </w:p>
        </w:tc>
        <w:tc>
          <w:tcPr>
            <w:tcW w:w="2814" w:type="dxa"/>
            <w:noWrap/>
            <w:vAlign w:val="center"/>
            <w:hideMark/>
          </w:tcPr>
          <w:p w14:paraId="65E18BD5" w14:textId="246E8592"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gloeosporioides</w:t>
            </w:r>
          </w:p>
        </w:tc>
        <w:tc>
          <w:tcPr>
            <w:tcW w:w="2334" w:type="dxa"/>
            <w:noWrap/>
            <w:vAlign w:val="bottom"/>
            <w:hideMark/>
          </w:tcPr>
          <w:p w14:paraId="18BE52A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GCA_021650765.1</w:t>
            </w:r>
          </w:p>
        </w:tc>
        <w:tc>
          <w:tcPr>
            <w:tcW w:w="1537" w:type="dxa"/>
            <w:gridSpan w:val="2"/>
            <w:hideMark/>
          </w:tcPr>
          <w:p w14:paraId="5876BC8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CgDa01</w:t>
            </w:r>
          </w:p>
        </w:tc>
        <w:tc>
          <w:tcPr>
            <w:tcW w:w="948" w:type="dxa"/>
            <w:hideMark/>
          </w:tcPr>
          <w:p w14:paraId="5E2B15F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62.78</w:t>
            </w:r>
          </w:p>
        </w:tc>
      </w:tr>
      <w:tr w:rsidR="00020890" w14:paraId="642962D7" w14:textId="77777777" w:rsidTr="00C248CB">
        <w:trPr>
          <w:trHeight w:val="276"/>
          <w:jc w:val="center"/>
        </w:trPr>
        <w:tc>
          <w:tcPr>
            <w:tcW w:w="663" w:type="dxa"/>
            <w:noWrap/>
            <w:vAlign w:val="bottom"/>
            <w:hideMark/>
          </w:tcPr>
          <w:p w14:paraId="3BFAD5A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w:t>
            </w:r>
          </w:p>
        </w:tc>
        <w:tc>
          <w:tcPr>
            <w:tcW w:w="2814" w:type="dxa"/>
            <w:noWrap/>
            <w:vAlign w:val="center"/>
            <w:hideMark/>
          </w:tcPr>
          <w:p w14:paraId="20E36540" w14:textId="0B543471"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chlorophyti</w:t>
            </w:r>
            <w:proofErr w:type="spellEnd"/>
          </w:p>
        </w:tc>
        <w:tc>
          <w:tcPr>
            <w:tcW w:w="2334" w:type="dxa"/>
            <w:noWrap/>
            <w:vAlign w:val="bottom"/>
            <w:hideMark/>
          </w:tcPr>
          <w:p w14:paraId="4EB00C3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GCA_001937105.1</w:t>
            </w:r>
          </w:p>
        </w:tc>
        <w:tc>
          <w:tcPr>
            <w:tcW w:w="1537" w:type="dxa"/>
            <w:gridSpan w:val="2"/>
            <w:hideMark/>
          </w:tcPr>
          <w:p w14:paraId="52D143C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NTL11</w:t>
            </w:r>
          </w:p>
        </w:tc>
        <w:tc>
          <w:tcPr>
            <w:tcW w:w="948" w:type="dxa"/>
            <w:hideMark/>
          </w:tcPr>
          <w:p w14:paraId="412283D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52.39</w:t>
            </w:r>
          </w:p>
        </w:tc>
      </w:tr>
      <w:tr w:rsidR="00020890" w14:paraId="5D2AD0FA" w14:textId="77777777" w:rsidTr="00C248CB">
        <w:trPr>
          <w:trHeight w:val="276"/>
          <w:jc w:val="center"/>
        </w:trPr>
        <w:tc>
          <w:tcPr>
            <w:tcW w:w="663" w:type="dxa"/>
            <w:noWrap/>
            <w:vAlign w:val="bottom"/>
            <w:hideMark/>
          </w:tcPr>
          <w:p w14:paraId="22C1BCB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w:t>
            </w:r>
          </w:p>
        </w:tc>
        <w:tc>
          <w:tcPr>
            <w:tcW w:w="2814" w:type="dxa"/>
            <w:noWrap/>
            <w:vAlign w:val="center"/>
            <w:hideMark/>
          </w:tcPr>
          <w:p w14:paraId="7D72179D" w14:textId="36521C23"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filicis</w:t>
            </w:r>
            <w:proofErr w:type="spellEnd"/>
          </w:p>
        </w:tc>
        <w:tc>
          <w:tcPr>
            <w:tcW w:w="2334" w:type="dxa"/>
            <w:noWrap/>
            <w:vAlign w:val="bottom"/>
            <w:hideMark/>
          </w:tcPr>
          <w:p w14:paraId="1D00DF6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GCA_023376865.1</w:t>
            </w:r>
          </w:p>
        </w:tc>
        <w:tc>
          <w:tcPr>
            <w:tcW w:w="1537" w:type="dxa"/>
            <w:gridSpan w:val="2"/>
            <w:hideMark/>
          </w:tcPr>
          <w:p w14:paraId="4586D4D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CBS 101611</w:t>
            </w:r>
          </w:p>
        </w:tc>
        <w:tc>
          <w:tcPr>
            <w:tcW w:w="948" w:type="dxa"/>
            <w:hideMark/>
          </w:tcPr>
          <w:p w14:paraId="609F5FC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62.97</w:t>
            </w:r>
          </w:p>
        </w:tc>
      </w:tr>
      <w:tr w:rsidR="00020890" w14:paraId="1EFC9032" w14:textId="77777777" w:rsidTr="00C248CB">
        <w:trPr>
          <w:trHeight w:val="276"/>
          <w:jc w:val="center"/>
        </w:trPr>
        <w:tc>
          <w:tcPr>
            <w:tcW w:w="663" w:type="dxa"/>
            <w:noWrap/>
            <w:vAlign w:val="bottom"/>
            <w:hideMark/>
          </w:tcPr>
          <w:p w14:paraId="4E9FE5A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7</w:t>
            </w:r>
          </w:p>
        </w:tc>
        <w:tc>
          <w:tcPr>
            <w:tcW w:w="2814" w:type="dxa"/>
            <w:noWrap/>
            <w:vAlign w:val="center"/>
            <w:hideMark/>
          </w:tcPr>
          <w:p w14:paraId="673B1C66" w14:textId="4A62E202"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fioriniae</w:t>
            </w:r>
            <w:proofErr w:type="spellEnd"/>
          </w:p>
        </w:tc>
        <w:tc>
          <w:tcPr>
            <w:tcW w:w="2334" w:type="dxa"/>
            <w:noWrap/>
            <w:vAlign w:val="bottom"/>
            <w:hideMark/>
          </w:tcPr>
          <w:p w14:paraId="61BD6D3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GCA_000582985.1</w:t>
            </w:r>
          </w:p>
        </w:tc>
        <w:tc>
          <w:tcPr>
            <w:tcW w:w="1537" w:type="dxa"/>
            <w:gridSpan w:val="2"/>
            <w:hideMark/>
          </w:tcPr>
          <w:p w14:paraId="3B14A47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PJ7</w:t>
            </w:r>
          </w:p>
        </w:tc>
        <w:tc>
          <w:tcPr>
            <w:tcW w:w="948" w:type="dxa"/>
            <w:hideMark/>
          </w:tcPr>
          <w:p w14:paraId="21F7156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49.00</w:t>
            </w:r>
          </w:p>
        </w:tc>
      </w:tr>
      <w:tr w:rsidR="00020890" w14:paraId="15B74F09" w14:textId="77777777" w:rsidTr="00C248CB">
        <w:trPr>
          <w:trHeight w:val="276"/>
          <w:jc w:val="center"/>
        </w:trPr>
        <w:tc>
          <w:tcPr>
            <w:tcW w:w="663" w:type="dxa"/>
            <w:noWrap/>
            <w:vAlign w:val="bottom"/>
            <w:hideMark/>
          </w:tcPr>
          <w:p w14:paraId="5A34931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8</w:t>
            </w:r>
          </w:p>
        </w:tc>
        <w:tc>
          <w:tcPr>
            <w:tcW w:w="2814" w:type="dxa"/>
            <w:noWrap/>
            <w:vAlign w:val="center"/>
            <w:hideMark/>
          </w:tcPr>
          <w:p w14:paraId="2DFC041E" w14:textId="66FCC403"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3836CB2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GCA_009771025.1</w:t>
            </w:r>
          </w:p>
        </w:tc>
        <w:tc>
          <w:tcPr>
            <w:tcW w:w="1537" w:type="dxa"/>
            <w:gridSpan w:val="2"/>
            <w:hideMark/>
          </w:tcPr>
          <w:p w14:paraId="291CE30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CGMCC3.17371</w:t>
            </w:r>
          </w:p>
        </w:tc>
        <w:tc>
          <w:tcPr>
            <w:tcW w:w="948" w:type="dxa"/>
            <w:hideMark/>
          </w:tcPr>
          <w:p w14:paraId="543F269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58.06</w:t>
            </w:r>
          </w:p>
        </w:tc>
      </w:tr>
      <w:tr w:rsidR="00020890" w14:paraId="2847BEFB" w14:textId="77777777" w:rsidTr="00C248CB">
        <w:trPr>
          <w:trHeight w:val="276"/>
          <w:jc w:val="center"/>
        </w:trPr>
        <w:tc>
          <w:tcPr>
            <w:tcW w:w="663" w:type="dxa"/>
            <w:noWrap/>
            <w:vAlign w:val="bottom"/>
            <w:hideMark/>
          </w:tcPr>
          <w:p w14:paraId="345FD54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9</w:t>
            </w:r>
          </w:p>
        </w:tc>
        <w:tc>
          <w:tcPr>
            <w:tcW w:w="2814" w:type="dxa"/>
            <w:noWrap/>
            <w:vAlign w:val="center"/>
            <w:hideMark/>
          </w:tcPr>
          <w:p w14:paraId="5B84CEF1" w14:textId="212E7154"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1103D37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GCA_012932255.1</w:t>
            </w:r>
          </w:p>
        </w:tc>
        <w:tc>
          <w:tcPr>
            <w:tcW w:w="1537" w:type="dxa"/>
            <w:gridSpan w:val="2"/>
            <w:hideMark/>
          </w:tcPr>
          <w:p w14:paraId="5AD41C8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Cg38 S1</w:t>
            </w:r>
          </w:p>
        </w:tc>
        <w:tc>
          <w:tcPr>
            <w:tcW w:w="948" w:type="dxa"/>
            <w:hideMark/>
          </w:tcPr>
          <w:p w14:paraId="1657258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58.95</w:t>
            </w:r>
          </w:p>
        </w:tc>
      </w:tr>
      <w:tr w:rsidR="00020890" w14:paraId="39C4B103" w14:textId="77777777" w:rsidTr="00C248CB">
        <w:trPr>
          <w:trHeight w:val="276"/>
          <w:jc w:val="center"/>
        </w:trPr>
        <w:tc>
          <w:tcPr>
            <w:tcW w:w="663" w:type="dxa"/>
            <w:noWrap/>
            <w:vAlign w:val="bottom"/>
            <w:hideMark/>
          </w:tcPr>
          <w:p w14:paraId="63765E3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10</w:t>
            </w:r>
          </w:p>
        </w:tc>
        <w:tc>
          <w:tcPr>
            <w:tcW w:w="2814" w:type="dxa"/>
            <w:noWrap/>
            <w:vAlign w:val="center"/>
            <w:hideMark/>
          </w:tcPr>
          <w:p w14:paraId="4F09B601" w14:textId="5C97635D"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4298238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GCA_013201875.1</w:t>
            </w:r>
          </w:p>
        </w:tc>
        <w:tc>
          <w:tcPr>
            <w:tcW w:w="1537" w:type="dxa"/>
            <w:gridSpan w:val="2"/>
            <w:hideMark/>
          </w:tcPr>
          <w:p w14:paraId="6197996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CfS4</w:t>
            </w:r>
          </w:p>
        </w:tc>
        <w:tc>
          <w:tcPr>
            <w:tcW w:w="948" w:type="dxa"/>
            <w:hideMark/>
          </w:tcPr>
          <w:p w14:paraId="0FE405F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57.43</w:t>
            </w:r>
          </w:p>
        </w:tc>
      </w:tr>
      <w:tr w:rsidR="00020890" w14:paraId="7D85A9D1" w14:textId="77777777" w:rsidTr="00C248CB">
        <w:trPr>
          <w:trHeight w:val="276"/>
          <w:jc w:val="center"/>
        </w:trPr>
        <w:tc>
          <w:tcPr>
            <w:tcW w:w="663" w:type="dxa"/>
            <w:noWrap/>
            <w:vAlign w:val="bottom"/>
            <w:hideMark/>
          </w:tcPr>
          <w:p w14:paraId="49C79E5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11</w:t>
            </w:r>
          </w:p>
        </w:tc>
        <w:tc>
          <w:tcPr>
            <w:tcW w:w="2814" w:type="dxa"/>
            <w:noWrap/>
            <w:vAlign w:val="center"/>
            <w:hideMark/>
          </w:tcPr>
          <w:p w14:paraId="0A12A982" w14:textId="43169B5F"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08FD864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GCA_013201905.1</w:t>
            </w:r>
          </w:p>
        </w:tc>
        <w:tc>
          <w:tcPr>
            <w:tcW w:w="1537" w:type="dxa"/>
            <w:gridSpan w:val="2"/>
            <w:hideMark/>
          </w:tcPr>
          <w:p w14:paraId="0115A93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Cf415</w:t>
            </w:r>
          </w:p>
        </w:tc>
        <w:tc>
          <w:tcPr>
            <w:tcW w:w="948" w:type="dxa"/>
            <w:hideMark/>
          </w:tcPr>
          <w:p w14:paraId="37095EC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56.01</w:t>
            </w:r>
          </w:p>
        </w:tc>
      </w:tr>
      <w:tr w:rsidR="00020890" w14:paraId="0E6D2EAD" w14:textId="77777777" w:rsidTr="00C248CB">
        <w:trPr>
          <w:trHeight w:val="276"/>
          <w:jc w:val="center"/>
        </w:trPr>
        <w:tc>
          <w:tcPr>
            <w:tcW w:w="663" w:type="dxa"/>
            <w:noWrap/>
            <w:vAlign w:val="bottom"/>
            <w:hideMark/>
          </w:tcPr>
          <w:p w14:paraId="0BD0C51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12</w:t>
            </w:r>
          </w:p>
        </w:tc>
        <w:tc>
          <w:tcPr>
            <w:tcW w:w="2814" w:type="dxa"/>
            <w:noWrap/>
            <w:vAlign w:val="center"/>
            <w:hideMark/>
          </w:tcPr>
          <w:p w14:paraId="6324E6AE" w14:textId="7D60C879"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19B2825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GCA_013201925.1</w:t>
            </w:r>
          </w:p>
        </w:tc>
        <w:tc>
          <w:tcPr>
            <w:tcW w:w="1537" w:type="dxa"/>
            <w:gridSpan w:val="2"/>
            <w:hideMark/>
          </w:tcPr>
          <w:p w14:paraId="703E46D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Cf245</w:t>
            </w:r>
          </w:p>
        </w:tc>
        <w:tc>
          <w:tcPr>
            <w:tcW w:w="948" w:type="dxa"/>
            <w:hideMark/>
          </w:tcPr>
          <w:p w14:paraId="2030E27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56.06</w:t>
            </w:r>
          </w:p>
        </w:tc>
      </w:tr>
      <w:tr w:rsidR="00020890" w14:paraId="38151C73" w14:textId="77777777" w:rsidTr="00C248CB">
        <w:trPr>
          <w:trHeight w:val="276"/>
          <w:jc w:val="center"/>
        </w:trPr>
        <w:tc>
          <w:tcPr>
            <w:tcW w:w="663" w:type="dxa"/>
            <w:noWrap/>
            <w:vAlign w:val="bottom"/>
            <w:hideMark/>
          </w:tcPr>
          <w:p w14:paraId="0DA459D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13</w:t>
            </w:r>
          </w:p>
        </w:tc>
        <w:tc>
          <w:tcPr>
            <w:tcW w:w="2814" w:type="dxa"/>
            <w:noWrap/>
            <w:vAlign w:val="center"/>
            <w:hideMark/>
          </w:tcPr>
          <w:p w14:paraId="751799BE" w14:textId="30EDFA66"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25720BE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GCA_013390205.1</w:t>
            </w:r>
          </w:p>
        </w:tc>
        <w:tc>
          <w:tcPr>
            <w:tcW w:w="1537" w:type="dxa"/>
            <w:gridSpan w:val="2"/>
            <w:hideMark/>
          </w:tcPr>
          <w:p w14:paraId="233F7CC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Cf413</w:t>
            </w:r>
          </w:p>
        </w:tc>
        <w:tc>
          <w:tcPr>
            <w:tcW w:w="948" w:type="dxa"/>
            <w:hideMark/>
          </w:tcPr>
          <w:p w14:paraId="55A1B7C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56.53</w:t>
            </w:r>
          </w:p>
        </w:tc>
      </w:tr>
      <w:tr w:rsidR="00020890" w14:paraId="662EC830" w14:textId="77777777" w:rsidTr="00C248CB">
        <w:trPr>
          <w:trHeight w:val="276"/>
          <w:jc w:val="center"/>
        </w:trPr>
        <w:tc>
          <w:tcPr>
            <w:tcW w:w="663" w:type="dxa"/>
            <w:noWrap/>
            <w:vAlign w:val="bottom"/>
            <w:hideMark/>
          </w:tcPr>
          <w:p w14:paraId="1CF12D9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14</w:t>
            </w:r>
          </w:p>
        </w:tc>
        <w:tc>
          <w:tcPr>
            <w:tcW w:w="2814" w:type="dxa"/>
            <w:noWrap/>
            <w:vAlign w:val="center"/>
            <w:hideMark/>
          </w:tcPr>
          <w:p w14:paraId="6B6F9E99" w14:textId="426BF78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342447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GCA_000319635.1</w:t>
            </w:r>
          </w:p>
        </w:tc>
        <w:tc>
          <w:tcPr>
            <w:tcW w:w="1537" w:type="dxa"/>
            <w:gridSpan w:val="2"/>
            <w:hideMark/>
          </w:tcPr>
          <w:p w14:paraId="6EC94DB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Nara gc5</w:t>
            </w:r>
          </w:p>
        </w:tc>
        <w:tc>
          <w:tcPr>
            <w:tcW w:w="948" w:type="dxa"/>
            <w:hideMark/>
          </w:tcPr>
          <w:p w14:paraId="3BB692E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55.61</w:t>
            </w:r>
          </w:p>
        </w:tc>
      </w:tr>
      <w:tr w:rsidR="00020890" w14:paraId="61C6E561" w14:textId="77777777" w:rsidTr="00C248CB">
        <w:trPr>
          <w:trHeight w:val="276"/>
          <w:jc w:val="center"/>
        </w:trPr>
        <w:tc>
          <w:tcPr>
            <w:tcW w:w="663" w:type="dxa"/>
            <w:noWrap/>
            <w:vAlign w:val="bottom"/>
            <w:hideMark/>
          </w:tcPr>
          <w:p w14:paraId="2BC2C79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15</w:t>
            </w:r>
          </w:p>
        </w:tc>
        <w:tc>
          <w:tcPr>
            <w:tcW w:w="2814" w:type="dxa"/>
            <w:noWrap/>
            <w:vAlign w:val="center"/>
            <w:hideMark/>
          </w:tcPr>
          <w:p w14:paraId="6A6F796A" w14:textId="202681EB"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fructicola</w:t>
            </w:r>
            <w:proofErr w:type="spellEnd"/>
          </w:p>
        </w:tc>
        <w:tc>
          <w:tcPr>
            <w:tcW w:w="2334" w:type="dxa"/>
            <w:noWrap/>
            <w:vAlign w:val="bottom"/>
            <w:hideMark/>
          </w:tcPr>
          <w:p w14:paraId="5191D2F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GCA_000319635.2</w:t>
            </w:r>
          </w:p>
        </w:tc>
        <w:tc>
          <w:tcPr>
            <w:tcW w:w="1537" w:type="dxa"/>
            <w:gridSpan w:val="2"/>
            <w:hideMark/>
          </w:tcPr>
          <w:p w14:paraId="62581AE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Nara gc5</w:t>
            </w:r>
          </w:p>
        </w:tc>
        <w:tc>
          <w:tcPr>
            <w:tcW w:w="948" w:type="dxa"/>
            <w:hideMark/>
          </w:tcPr>
          <w:p w14:paraId="690E39A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59.54</w:t>
            </w:r>
          </w:p>
        </w:tc>
      </w:tr>
      <w:tr w:rsidR="00020890" w14:paraId="37331A3F" w14:textId="77777777" w:rsidTr="00C248CB">
        <w:trPr>
          <w:trHeight w:val="276"/>
          <w:jc w:val="center"/>
        </w:trPr>
        <w:tc>
          <w:tcPr>
            <w:tcW w:w="663" w:type="dxa"/>
            <w:noWrap/>
            <w:vAlign w:val="bottom"/>
            <w:hideMark/>
          </w:tcPr>
          <w:p w14:paraId="265AA40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16</w:t>
            </w:r>
          </w:p>
        </w:tc>
        <w:tc>
          <w:tcPr>
            <w:tcW w:w="2814" w:type="dxa"/>
            <w:noWrap/>
            <w:vAlign w:val="center"/>
            <w:hideMark/>
          </w:tcPr>
          <w:p w14:paraId="7E53D963" w14:textId="05842215"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abscissum</w:t>
            </w:r>
            <w:proofErr w:type="spellEnd"/>
          </w:p>
        </w:tc>
        <w:tc>
          <w:tcPr>
            <w:tcW w:w="2334" w:type="dxa"/>
            <w:noWrap/>
            <w:vAlign w:val="bottom"/>
            <w:hideMark/>
          </w:tcPr>
          <w:p w14:paraId="71C7AF4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GCA_023376855.1</w:t>
            </w:r>
          </w:p>
        </w:tc>
        <w:tc>
          <w:tcPr>
            <w:tcW w:w="1537" w:type="dxa"/>
            <w:gridSpan w:val="2"/>
            <w:hideMark/>
          </w:tcPr>
          <w:p w14:paraId="149C7B5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Ca142</w:t>
            </w:r>
          </w:p>
        </w:tc>
        <w:tc>
          <w:tcPr>
            <w:tcW w:w="948" w:type="dxa"/>
            <w:hideMark/>
          </w:tcPr>
          <w:p w14:paraId="5234307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54.00</w:t>
            </w:r>
          </w:p>
        </w:tc>
      </w:tr>
      <w:tr w:rsidR="00020890" w14:paraId="4859D757" w14:textId="77777777" w:rsidTr="00C248CB">
        <w:trPr>
          <w:trHeight w:val="276"/>
          <w:jc w:val="center"/>
        </w:trPr>
        <w:tc>
          <w:tcPr>
            <w:tcW w:w="663" w:type="dxa"/>
            <w:noWrap/>
            <w:vAlign w:val="bottom"/>
            <w:hideMark/>
          </w:tcPr>
          <w:p w14:paraId="3E82A96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17</w:t>
            </w:r>
          </w:p>
        </w:tc>
        <w:tc>
          <w:tcPr>
            <w:tcW w:w="2814" w:type="dxa"/>
            <w:noWrap/>
            <w:vAlign w:val="center"/>
            <w:hideMark/>
          </w:tcPr>
          <w:p w14:paraId="35A95E9C" w14:textId="0937DA7D"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aenigma</w:t>
            </w:r>
          </w:p>
        </w:tc>
        <w:tc>
          <w:tcPr>
            <w:tcW w:w="2334" w:type="dxa"/>
            <w:noWrap/>
            <w:vAlign w:val="bottom"/>
            <w:hideMark/>
          </w:tcPr>
          <w:p w14:paraId="3D9F55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GCA_013390185.1</w:t>
            </w:r>
          </w:p>
        </w:tc>
        <w:tc>
          <w:tcPr>
            <w:tcW w:w="1537" w:type="dxa"/>
            <w:gridSpan w:val="2"/>
            <w:hideMark/>
          </w:tcPr>
          <w:p w14:paraId="249166E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Cg56</w:t>
            </w:r>
          </w:p>
        </w:tc>
        <w:tc>
          <w:tcPr>
            <w:tcW w:w="948" w:type="dxa"/>
            <w:hideMark/>
          </w:tcPr>
          <w:p w14:paraId="79262B5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59.19</w:t>
            </w:r>
          </w:p>
        </w:tc>
      </w:tr>
      <w:tr w:rsidR="00020890" w14:paraId="4E9DD461" w14:textId="77777777" w:rsidTr="00C248CB">
        <w:trPr>
          <w:trHeight w:val="276"/>
          <w:jc w:val="center"/>
        </w:trPr>
        <w:tc>
          <w:tcPr>
            <w:tcW w:w="663" w:type="dxa"/>
            <w:noWrap/>
            <w:vAlign w:val="bottom"/>
            <w:hideMark/>
          </w:tcPr>
          <w:p w14:paraId="39A6EE8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18</w:t>
            </w:r>
          </w:p>
        </w:tc>
        <w:tc>
          <w:tcPr>
            <w:tcW w:w="2814" w:type="dxa"/>
            <w:noWrap/>
            <w:vAlign w:val="center"/>
            <w:hideMark/>
          </w:tcPr>
          <w:p w14:paraId="541AC881" w14:textId="3C755043" w:rsidR="00020890" w:rsidRDefault="0024345E">
            <w:pPr>
              <w:widowControl/>
              <w:ind w:firstLineChars="150" w:firstLine="225"/>
              <w:jc w:val="center"/>
              <w:rPr>
                <w:rFonts w:ascii="Times New Roman" w:eastAsia="宋体" w:hAnsi="Times New Roman"/>
                <w:i/>
                <w:iCs/>
                <w:color w:val="000000"/>
                <w:kern w:val="0"/>
                <w:sz w:val="15"/>
                <w:szCs w:val="15"/>
              </w:rPr>
            </w:pPr>
            <w:bookmarkStart w:id="37" w:name="_Hlk141279197"/>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asianum</w:t>
            </w:r>
            <w:bookmarkEnd w:id="37"/>
            <w:proofErr w:type="spellEnd"/>
          </w:p>
        </w:tc>
        <w:tc>
          <w:tcPr>
            <w:tcW w:w="2334" w:type="dxa"/>
            <w:noWrap/>
            <w:vAlign w:val="bottom"/>
            <w:hideMark/>
          </w:tcPr>
          <w:p w14:paraId="228ACD9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GCA_009806415.1</w:t>
            </w:r>
          </w:p>
        </w:tc>
        <w:tc>
          <w:tcPr>
            <w:tcW w:w="1537" w:type="dxa"/>
            <w:gridSpan w:val="2"/>
            <w:hideMark/>
          </w:tcPr>
          <w:p w14:paraId="41FCD8D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ICMP 18580</w:t>
            </w:r>
          </w:p>
        </w:tc>
        <w:tc>
          <w:tcPr>
            <w:tcW w:w="948" w:type="dxa"/>
            <w:hideMark/>
          </w:tcPr>
          <w:p w14:paraId="1C178D8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64.73</w:t>
            </w:r>
          </w:p>
        </w:tc>
      </w:tr>
      <w:tr w:rsidR="00020890" w14:paraId="27A7029C" w14:textId="77777777" w:rsidTr="00C248CB">
        <w:trPr>
          <w:trHeight w:val="276"/>
          <w:jc w:val="center"/>
        </w:trPr>
        <w:tc>
          <w:tcPr>
            <w:tcW w:w="663" w:type="dxa"/>
            <w:noWrap/>
            <w:vAlign w:val="bottom"/>
            <w:hideMark/>
          </w:tcPr>
          <w:p w14:paraId="17E960A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19</w:t>
            </w:r>
          </w:p>
        </w:tc>
        <w:tc>
          <w:tcPr>
            <w:tcW w:w="2814" w:type="dxa"/>
            <w:noWrap/>
            <w:vAlign w:val="center"/>
            <w:hideMark/>
          </w:tcPr>
          <w:p w14:paraId="6F2D070F" w14:textId="17F46326"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camelliae</w:t>
            </w:r>
            <w:proofErr w:type="spellEnd"/>
          </w:p>
        </w:tc>
        <w:tc>
          <w:tcPr>
            <w:tcW w:w="2334" w:type="dxa"/>
            <w:noWrap/>
            <w:vAlign w:val="bottom"/>
            <w:hideMark/>
          </w:tcPr>
          <w:p w14:paraId="2D74ACF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GCA_011947485.2</w:t>
            </w:r>
          </w:p>
        </w:tc>
        <w:tc>
          <w:tcPr>
            <w:tcW w:w="1537" w:type="dxa"/>
            <w:gridSpan w:val="2"/>
            <w:hideMark/>
          </w:tcPr>
          <w:p w14:paraId="701CEDA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CcLH18</w:t>
            </w:r>
          </w:p>
        </w:tc>
        <w:tc>
          <w:tcPr>
            <w:tcW w:w="948" w:type="dxa"/>
            <w:hideMark/>
          </w:tcPr>
          <w:p w14:paraId="20D5082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57.80</w:t>
            </w:r>
          </w:p>
        </w:tc>
      </w:tr>
      <w:tr w:rsidR="00020890" w14:paraId="306B8A10" w14:textId="77777777" w:rsidTr="00C248CB">
        <w:trPr>
          <w:trHeight w:val="276"/>
          <w:jc w:val="center"/>
        </w:trPr>
        <w:tc>
          <w:tcPr>
            <w:tcW w:w="663" w:type="dxa"/>
            <w:noWrap/>
            <w:vAlign w:val="bottom"/>
            <w:hideMark/>
          </w:tcPr>
          <w:p w14:paraId="4D1BDBD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20</w:t>
            </w:r>
          </w:p>
        </w:tc>
        <w:tc>
          <w:tcPr>
            <w:tcW w:w="2814" w:type="dxa"/>
            <w:noWrap/>
            <w:vAlign w:val="center"/>
            <w:hideMark/>
          </w:tcPr>
          <w:p w14:paraId="40CE61CF" w14:textId="44838A6A"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graminicola</w:t>
            </w:r>
            <w:proofErr w:type="spellEnd"/>
          </w:p>
        </w:tc>
        <w:tc>
          <w:tcPr>
            <w:tcW w:w="2334" w:type="dxa"/>
            <w:noWrap/>
            <w:vAlign w:val="bottom"/>
            <w:hideMark/>
          </w:tcPr>
          <w:p w14:paraId="488B28B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GCA_000149035.1</w:t>
            </w:r>
          </w:p>
        </w:tc>
        <w:tc>
          <w:tcPr>
            <w:tcW w:w="1537" w:type="dxa"/>
            <w:gridSpan w:val="2"/>
            <w:hideMark/>
          </w:tcPr>
          <w:p w14:paraId="1DA5477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M1.001</w:t>
            </w:r>
          </w:p>
        </w:tc>
        <w:tc>
          <w:tcPr>
            <w:tcW w:w="948" w:type="dxa"/>
            <w:hideMark/>
          </w:tcPr>
          <w:p w14:paraId="68B2DA3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51.60</w:t>
            </w:r>
          </w:p>
        </w:tc>
      </w:tr>
      <w:tr w:rsidR="00020890" w14:paraId="54B8F1E7" w14:textId="77777777" w:rsidTr="00C248CB">
        <w:trPr>
          <w:trHeight w:val="276"/>
          <w:jc w:val="center"/>
        </w:trPr>
        <w:tc>
          <w:tcPr>
            <w:tcW w:w="663" w:type="dxa"/>
            <w:noWrap/>
            <w:vAlign w:val="bottom"/>
            <w:hideMark/>
          </w:tcPr>
          <w:p w14:paraId="289C663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21</w:t>
            </w:r>
          </w:p>
        </w:tc>
        <w:tc>
          <w:tcPr>
            <w:tcW w:w="2814" w:type="dxa"/>
            <w:noWrap/>
            <w:vAlign w:val="center"/>
            <w:hideMark/>
          </w:tcPr>
          <w:p w14:paraId="130A6D74" w14:textId="176504F4"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higginsianum</w:t>
            </w:r>
            <w:proofErr w:type="spellEnd"/>
          </w:p>
        </w:tc>
        <w:tc>
          <w:tcPr>
            <w:tcW w:w="2334" w:type="dxa"/>
            <w:noWrap/>
            <w:vAlign w:val="bottom"/>
            <w:hideMark/>
          </w:tcPr>
          <w:p w14:paraId="1215BF5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GCA_000313795.2</w:t>
            </w:r>
          </w:p>
        </w:tc>
        <w:tc>
          <w:tcPr>
            <w:tcW w:w="1537" w:type="dxa"/>
            <w:gridSpan w:val="2"/>
            <w:hideMark/>
          </w:tcPr>
          <w:p w14:paraId="6759B83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IMI 349063</w:t>
            </w:r>
          </w:p>
        </w:tc>
        <w:tc>
          <w:tcPr>
            <w:tcW w:w="948" w:type="dxa"/>
            <w:hideMark/>
          </w:tcPr>
          <w:p w14:paraId="77FD8A8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49.08</w:t>
            </w:r>
          </w:p>
        </w:tc>
      </w:tr>
      <w:tr w:rsidR="00020890" w14:paraId="0C89C8C0" w14:textId="77777777" w:rsidTr="00C248CB">
        <w:trPr>
          <w:trHeight w:val="276"/>
          <w:jc w:val="center"/>
        </w:trPr>
        <w:tc>
          <w:tcPr>
            <w:tcW w:w="663" w:type="dxa"/>
            <w:noWrap/>
            <w:vAlign w:val="bottom"/>
            <w:hideMark/>
          </w:tcPr>
          <w:p w14:paraId="56250B0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22</w:t>
            </w:r>
          </w:p>
        </w:tc>
        <w:tc>
          <w:tcPr>
            <w:tcW w:w="2814" w:type="dxa"/>
            <w:noWrap/>
            <w:vAlign w:val="center"/>
            <w:hideMark/>
          </w:tcPr>
          <w:p w14:paraId="6625CD48" w14:textId="3D050988"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higginsianum</w:t>
            </w:r>
            <w:proofErr w:type="spellEnd"/>
          </w:p>
        </w:tc>
        <w:tc>
          <w:tcPr>
            <w:tcW w:w="2334" w:type="dxa"/>
            <w:noWrap/>
            <w:vAlign w:val="bottom"/>
            <w:hideMark/>
          </w:tcPr>
          <w:p w14:paraId="5341420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GCA_004920355.1</w:t>
            </w:r>
          </w:p>
        </w:tc>
        <w:tc>
          <w:tcPr>
            <w:tcW w:w="1537" w:type="dxa"/>
            <w:gridSpan w:val="2"/>
            <w:hideMark/>
          </w:tcPr>
          <w:p w14:paraId="098E346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MAFF30563</w:t>
            </w:r>
          </w:p>
        </w:tc>
        <w:tc>
          <w:tcPr>
            <w:tcW w:w="948" w:type="dxa"/>
            <w:hideMark/>
          </w:tcPr>
          <w:p w14:paraId="2F7DEA1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49.79</w:t>
            </w:r>
          </w:p>
        </w:tc>
      </w:tr>
      <w:tr w:rsidR="00020890" w14:paraId="63C3C1E0" w14:textId="77777777" w:rsidTr="00C248CB">
        <w:trPr>
          <w:trHeight w:val="276"/>
          <w:jc w:val="center"/>
        </w:trPr>
        <w:tc>
          <w:tcPr>
            <w:tcW w:w="663" w:type="dxa"/>
            <w:noWrap/>
            <w:vAlign w:val="bottom"/>
            <w:hideMark/>
          </w:tcPr>
          <w:p w14:paraId="1CE72C2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23</w:t>
            </w:r>
          </w:p>
        </w:tc>
        <w:tc>
          <w:tcPr>
            <w:tcW w:w="2814" w:type="dxa"/>
            <w:noWrap/>
            <w:vAlign w:val="center"/>
            <w:hideMark/>
          </w:tcPr>
          <w:p w14:paraId="6B962CDC" w14:textId="3DB474DA"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higginsianum</w:t>
            </w:r>
            <w:proofErr w:type="spellEnd"/>
          </w:p>
        </w:tc>
        <w:tc>
          <w:tcPr>
            <w:tcW w:w="2334" w:type="dxa"/>
            <w:noWrap/>
            <w:vAlign w:val="bottom"/>
            <w:hideMark/>
          </w:tcPr>
          <w:p w14:paraId="7B43D97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GCA_023705605.1</w:t>
            </w:r>
          </w:p>
        </w:tc>
        <w:tc>
          <w:tcPr>
            <w:tcW w:w="1537" w:type="dxa"/>
            <w:gridSpan w:val="2"/>
            <w:hideMark/>
          </w:tcPr>
          <w:p w14:paraId="74F9EF6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245053</w:t>
            </w:r>
          </w:p>
        </w:tc>
        <w:tc>
          <w:tcPr>
            <w:tcW w:w="948" w:type="dxa"/>
            <w:hideMark/>
          </w:tcPr>
          <w:p w14:paraId="336278D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49.07</w:t>
            </w:r>
          </w:p>
        </w:tc>
      </w:tr>
      <w:tr w:rsidR="00020890" w14:paraId="6D7881ED" w14:textId="77777777" w:rsidTr="00C248CB">
        <w:trPr>
          <w:trHeight w:val="276"/>
          <w:jc w:val="center"/>
        </w:trPr>
        <w:tc>
          <w:tcPr>
            <w:tcW w:w="663" w:type="dxa"/>
            <w:noWrap/>
            <w:vAlign w:val="bottom"/>
            <w:hideMark/>
          </w:tcPr>
          <w:p w14:paraId="67F1976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24</w:t>
            </w:r>
          </w:p>
        </w:tc>
        <w:tc>
          <w:tcPr>
            <w:tcW w:w="2814" w:type="dxa"/>
            <w:noWrap/>
            <w:vAlign w:val="center"/>
            <w:hideMark/>
          </w:tcPr>
          <w:p w14:paraId="3A4AFD66" w14:textId="725E2A52"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higginsianum</w:t>
            </w:r>
            <w:proofErr w:type="spellEnd"/>
          </w:p>
        </w:tc>
        <w:tc>
          <w:tcPr>
            <w:tcW w:w="2334" w:type="dxa"/>
            <w:noWrap/>
            <w:vAlign w:val="bottom"/>
            <w:hideMark/>
          </w:tcPr>
          <w:p w14:paraId="69E812D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GCA_001672515.1</w:t>
            </w:r>
          </w:p>
        </w:tc>
        <w:tc>
          <w:tcPr>
            <w:tcW w:w="1537" w:type="dxa"/>
            <w:gridSpan w:val="2"/>
            <w:hideMark/>
          </w:tcPr>
          <w:p w14:paraId="072875D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IMI 349063</w:t>
            </w:r>
          </w:p>
        </w:tc>
        <w:tc>
          <w:tcPr>
            <w:tcW w:w="948" w:type="dxa"/>
            <w:hideMark/>
          </w:tcPr>
          <w:p w14:paraId="363D6C8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50.72</w:t>
            </w:r>
          </w:p>
        </w:tc>
      </w:tr>
      <w:tr w:rsidR="00020890" w14:paraId="1DEF4394" w14:textId="77777777" w:rsidTr="00C248CB">
        <w:trPr>
          <w:trHeight w:val="276"/>
          <w:jc w:val="center"/>
        </w:trPr>
        <w:tc>
          <w:tcPr>
            <w:tcW w:w="663" w:type="dxa"/>
            <w:noWrap/>
            <w:vAlign w:val="bottom"/>
            <w:hideMark/>
          </w:tcPr>
          <w:p w14:paraId="431D64F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25</w:t>
            </w:r>
          </w:p>
        </w:tc>
        <w:tc>
          <w:tcPr>
            <w:tcW w:w="2814" w:type="dxa"/>
            <w:noWrap/>
            <w:vAlign w:val="center"/>
            <w:hideMark/>
          </w:tcPr>
          <w:p w14:paraId="59B7724E" w14:textId="5A99A77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incanum</w:t>
            </w:r>
            <w:proofErr w:type="spellEnd"/>
          </w:p>
        </w:tc>
        <w:tc>
          <w:tcPr>
            <w:tcW w:w="2334" w:type="dxa"/>
            <w:noWrap/>
            <w:vAlign w:val="bottom"/>
            <w:hideMark/>
          </w:tcPr>
          <w:p w14:paraId="6DA90FF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GCA_001625285.1</w:t>
            </w:r>
          </w:p>
        </w:tc>
        <w:tc>
          <w:tcPr>
            <w:tcW w:w="1537" w:type="dxa"/>
            <w:gridSpan w:val="2"/>
            <w:hideMark/>
          </w:tcPr>
          <w:p w14:paraId="09D6A40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238704</w:t>
            </w:r>
          </w:p>
        </w:tc>
        <w:tc>
          <w:tcPr>
            <w:tcW w:w="948" w:type="dxa"/>
            <w:hideMark/>
          </w:tcPr>
          <w:p w14:paraId="0A5FF2B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53.60</w:t>
            </w:r>
          </w:p>
        </w:tc>
      </w:tr>
      <w:tr w:rsidR="00020890" w14:paraId="7878E85A" w14:textId="77777777" w:rsidTr="00C248CB">
        <w:trPr>
          <w:trHeight w:val="276"/>
          <w:jc w:val="center"/>
        </w:trPr>
        <w:tc>
          <w:tcPr>
            <w:tcW w:w="663" w:type="dxa"/>
            <w:noWrap/>
            <w:vAlign w:val="bottom"/>
            <w:hideMark/>
          </w:tcPr>
          <w:p w14:paraId="7F004A3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26</w:t>
            </w:r>
          </w:p>
        </w:tc>
        <w:tc>
          <w:tcPr>
            <w:tcW w:w="2814" w:type="dxa"/>
            <w:noWrap/>
            <w:vAlign w:val="center"/>
            <w:hideMark/>
          </w:tcPr>
          <w:p w14:paraId="492C5528" w14:textId="4EF92750"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incanum</w:t>
            </w:r>
            <w:proofErr w:type="spellEnd"/>
          </w:p>
        </w:tc>
        <w:tc>
          <w:tcPr>
            <w:tcW w:w="2334" w:type="dxa"/>
            <w:noWrap/>
            <w:vAlign w:val="bottom"/>
            <w:hideMark/>
          </w:tcPr>
          <w:p w14:paraId="44CBC17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GCA_001855235.1</w:t>
            </w:r>
          </w:p>
        </w:tc>
        <w:tc>
          <w:tcPr>
            <w:tcW w:w="1537" w:type="dxa"/>
            <w:gridSpan w:val="2"/>
            <w:hideMark/>
          </w:tcPr>
          <w:p w14:paraId="57C9B53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MAFF238712</w:t>
            </w:r>
          </w:p>
        </w:tc>
        <w:tc>
          <w:tcPr>
            <w:tcW w:w="948" w:type="dxa"/>
            <w:hideMark/>
          </w:tcPr>
          <w:p w14:paraId="7039E7A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53.25</w:t>
            </w:r>
          </w:p>
        </w:tc>
      </w:tr>
      <w:tr w:rsidR="00020890" w14:paraId="08585AC8" w14:textId="77777777" w:rsidTr="00C248CB">
        <w:trPr>
          <w:trHeight w:val="276"/>
          <w:jc w:val="center"/>
        </w:trPr>
        <w:tc>
          <w:tcPr>
            <w:tcW w:w="663" w:type="dxa"/>
            <w:noWrap/>
            <w:vAlign w:val="bottom"/>
            <w:hideMark/>
          </w:tcPr>
          <w:p w14:paraId="5176BA1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27</w:t>
            </w:r>
          </w:p>
        </w:tc>
        <w:tc>
          <w:tcPr>
            <w:tcW w:w="2814" w:type="dxa"/>
            <w:noWrap/>
            <w:vAlign w:val="center"/>
            <w:hideMark/>
          </w:tcPr>
          <w:p w14:paraId="52CE8FEC" w14:textId="30B9DD34"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karsti</w:t>
            </w:r>
            <w:proofErr w:type="spellEnd"/>
          </w:p>
        </w:tc>
        <w:tc>
          <w:tcPr>
            <w:tcW w:w="2334" w:type="dxa"/>
            <w:noWrap/>
            <w:vAlign w:val="bottom"/>
            <w:hideMark/>
          </w:tcPr>
          <w:p w14:paraId="5974431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GCA_011947395.2</w:t>
            </w:r>
          </w:p>
        </w:tc>
        <w:tc>
          <w:tcPr>
            <w:tcW w:w="1537" w:type="dxa"/>
            <w:gridSpan w:val="2"/>
            <w:hideMark/>
          </w:tcPr>
          <w:p w14:paraId="5C3E10C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CkLH20</w:t>
            </w:r>
          </w:p>
        </w:tc>
        <w:tc>
          <w:tcPr>
            <w:tcW w:w="948" w:type="dxa"/>
            <w:hideMark/>
          </w:tcPr>
          <w:p w14:paraId="5416C38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51.85</w:t>
            </w:r>
          </w:p>
        </w:tc>
      </w:tr>
      <w:tr w:rsidR="00020890" w14:paraId="207195EA" w14:textId="77777777" w:rsidTr="00C248CB">
        <w:trPr>
          <w:trHeight w:val="276"/>
          <w:jc w:val="center"/>
        </w:trPr>
        <w:tc>
          <w:tcPr>
            <w:tcW w:w="663" w:type="dxa"/>
            <w:noWrap/>
            <w:vAlign w:val="bottom"/>
            <w:hideMark/>
          </w:tcPr>
          <w:p w14:paraId="409F4F5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28</w:t>
            </w:r>
          </w:p>
        </w:tc>
        <w:tc>
          <w:tcPr>
            <w:tcW w:w="2814" w:type="dxa"/>
            <w:noWrap/>
            <w:vAlign w:val="center"/>
            <w:hideMark/>
          </w:tcPr>
          <w:p w14:paraId="3AB4C980" w14:textId="5A86053D"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liriopes</w:t>
            </w:r>
          </w:p>
        </w:tc>
        <w:tc>
          <w:tcPr>
            <w:tcW w:w="2334" w:type="dxa"/>
            <w:noWrap/>
            <w:vAlign w:val="bottom"/>
            <w:hideMark/>
          </w:tcPr>
          <w:p w14:paraId="44A3131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GCA_022179045.1</w:t>
            </w:r>
          </w:p>
        </w:tc>
        <w:tc>
          <w:tcPr>
            <w:tcW w:w="1537" w:type="dxa"/>
            <w:gridSpan w:val="2"/>
            <w:hideMark/>
          </w:tcPr>
          <w:p w14:paraId="3F20EA5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242679</w:t>
            </w:r>
          </w:p>
        </w:tc>
        <w:tc>
          <w:tcPr>
            <w:tcW w:w="948" w:type="dxa"/>
            <w:hideMark/>
          </w:tcPr>
          <w:p w14:paraId="6CCA1AC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52.97</w:t>
            </w:r>
          </w:p>
        </w:tc>
      </w:tr>
      <w:tr w:rsidR="00020890" w14:paraId="062743C0" w14:textId="77777777" w:rsidTr="00C248CB">
        <w:trPr>
          <w:trHeight w:val="276"/>
          <w:jc w:val="center"/>
        </w:trPr>
        <w:tc>
          <w:tcPr>
            <w:tcW w:w="663" w:type="dxa"/>
            <w:noWrap/>
            <w:vAlign w:val="bottom"/>
            <w:hideMark/>
          </w:tcPr>
          <w:p w14:paraId="4090FB3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29</w:t>
            </w:r>
          </w:p>
        </w:tc>
        <w:tc>
          <w:tcPr>
            <w:tcW w:w="2814" w:type="dxa"/>
            <w:noWrap/>
            <w:vAlign w:val="center"/>
            <w:hideMark/>
          </w:tcPr>
          <w:p w14:paraId="15023238" w14:textId="79BC75B9"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lupini</w:t>
            </w:r>
            <w:proofErr w:type="spellEnd"/>
          </w:p>
        </w:tc>
        <w:tc>
          <w:tcPr>
            <w:tcW w:w="2334" w:type="dxa"/>
            <w:noWrap/>
            <w:vAlign w:val="bottom"/>
            <w:hideMark/>
          </w:tcPr>
          <w:p w14:paraId="104D3B8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GCA_023278565.1</w:t>
            </w:r>
          </w:p>
        </w:tc>
        <w:tc>
          <w:tcPr>
            <w:tcW w:w="1537" w:type="dxa"/>
            <w:gridSpan w:val="2"/>
            <w:hideMark/>
          </w:tcPr>
          <w:p w14:paraId="7DF171D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IMI 504893</w:t>
            </w:r>
          </w:p>
        </w:tc>
        <w:tc>
          <w:tcPr>
            <w:tcW w:w="948" w:type="dxa"/>
            <w:hideMark/>
          </w:tcPr>
          <w:p w14:paraId="32A885F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63.41</w:t>
            </w:r>
          </w:p>
        </w:tc>
      </w:tr>
      <w:tr w:rsidR="00020890" w14:paraId="09F4A45F" w14:textId="77777777" w:rsidTr="00C248CB">
        <w:trPr>
          <w:trHeight w:val="276"/>
          <w:jc w:val="center"/>
        </w:trPr>
        <w:tc>
          <w:tcPr>
            <w:tcW w:w="663" w:type="dxa"/>
            <w:noWrap/>
            <w:vAlign w:val="bottom"/>
            <w:hideMark/>
          </w:tcPr>
          <w:p w14:paraId="2B5EBE0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30</w:t>
            </w:r>
          </w:p>
        </w:tc>
        <w:tc>
          <w:tcPr>
            <w:tcW w:w="2814" w:type="dxa"/>
            <w:noWrap/>
            <w:vAlign w:val="center"/>
            <w:hideMark/>
          </w:tcPr>
          <w:p w14:paraId="6CAC922A" w14:textId="06AE0035"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musicola</w:t>
            </w:r>
            <w:proofErr w:type="spellEnd"/>
          </w:p>
        </w:tc>
        <w:tc>
          <w:tcPr>
            <w:tcW w:w="2334" w:type="dxa"/>
            <w:noWrap/>
            <w:vAlign w:val="bottom"/>
            <w:hideMark/>
          </w:tcPr>
          <w:p w14:paraId="337058F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GCA_014235935.1</w:t>
            </w:r>
          </w:p>
        </w:tc>
        <w:tc>
          <w:tcPr>
            <w:tcW w:w="1537" w:type="dxa"/>
            <w:gridSpan w:val="2"/>
            <w:hideMark/>
          </w:tcPr>
          <w:p w14:paraId="78127B9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LFN0074</w:t>
            </w:r>
          </w:p>
        </w:tc>
        <w:tc>
          <w:tcPr>
            <w:tcW w:w="948" w:type="dxa"/>
            <w:hideMark/>
          </w:tcPr>
          <w:p w14:paraId="781CF5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52.73</w:t>
            </w:r>
          </w:p>
        </w:tc>
      </w:tr>
      <w:tr w:rsidR="00020890" w14:paraId="0DEC3874" w14:textId="77777777" w:rsidTr="00C248CB">
        <w:trPr>
          <w:trHeight w:val="276"/>
          <w:jc w:val="center"/>
        </w:trPr>
        <w:tc>
          <w:tcPr>
            <w:tcW w:w="663" w:type="dxa"/>
            <w:noWrap/>
            <w:vAlign w:val="bottom"/>
            <w:hideMark/>
          </w:tcPr>
          <w:p w14:paraId="0952789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31</w:t>
            </w:r>
          </w:p>
        </w:tc>
        <w:tc>
          <w:tcPr>
            <w:tcW w:w="2814" w:type="dxa"/>
            <w:noWrap/>
            <w:vAlign w:val="center"/>
            <w:hideMark/>
          </w:tcPr>
          <w:p w14:paraId="3BE9663D" w14:textId="3867770B"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nymphaeae</w:t>
            </w:r>
            <w:proofErr w:type="spellEnd"/>
          </w:p>
        </w:tc>
        <w:tc>
          <w:tcPr>
            <w:tcW w:w="2334" w:type="dxa"/>
            <w:noWrap/>
            <w:vAlign w:val="bottom"/>
            <w:hideMark/>
          </w:tcPr>
          <w:p w14:paraId="0404182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GCA_001563115.1</w:t>
            </w:r>
          </w:p>
        </w:tc>
        <w:tc>
          <w:tcPr>
            <w:tcW w:w="1537" w:type="dxa"/>
            <w:gridSpan w:val="2"/>
            <w:hideMark/>
          </w:tcPr>
          <w:p w14:paraId="2C1ED8B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SA-01</w:t>
            </w:r>
          </w:p>
        </w:tc>
        <w:tc>
          <w:tcPr>
            <w:tcW w:w="948" w:type="dxa"/>
            <w:hideMark/>
          </w:tcPr>
          <w:p w14:paraId="366CFB2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49.96</w:t>
            </w:r>
          </w:p>
        </w:tc>
      </w:tr>
      <w:tr w:rsidR="00020890" w14:paraId="40555582" w14:textId="77777777" w:rsidTr="00C248CB">
        <w:trPr>
          <w:trHeight w:val="276"/>
          <w:jc w:val="center"/>
        </w:trPr>
        <w:tc>
          <w:tcPr>
            <w:tcW w:w="663" w:type="dxa"/>
            <w:noWrap/>
            <w:vAlign w:val="bottom"/>
            <w:hideMark/>
          </w:tcPr>
          <w:p w14:paraId="3A3E647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32</w:t>
            </w:r>
          </w:p>
        </w:tc>
        <w:tc>
          <w:tcPr>
            <w:tcW w:w="2814" w:type="dxa"/>
            <w:noWrap/>
            <w:vAlign w:val="center"/>
            <w:hideMark/>
          </w:tcPr>
          <w:p w14:paraId="06A167DA" w14:textId="0ADB5B7F"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orbiculare</w:t>
            </w:r>
            <w:proofErr w:type="spellEnd"/>
          </w:p>
        </w:tc>
        <w:tc>
          <w:tcPr>
            <w:tcW w:w="2334" w:type="dxa"/>
            <w:noWrap/>
            <w:vAlign w:val="bottom"/>
            <w:hideMark/>
          </w:tcPr>
          <w:p w14:paraId="7919CD4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GCA_000350065.2</w:t>
            </w:r>
          </w:p>
        </w:tc>
        <w:tc>
          <w:tcPr>
            <w:tcW w:w="1537" w:type="dxa"/>
            <w:gridSpan w:val="2"/>
            <w:hideMark/>
          </w:tcPr>
          <w:p w14:paraId="6DE496F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104-T</w:t>
            </w:r>
          </w:p>
        </w:tc>
        <w:tc>
          <w:tcPr>
            <w:tcW w:w="948" w:type="dxa"/>
            <w:hideMark/>
          </w:tcPr>
          <w:p w14:paraId="757FBBD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89.75</w:t>
            </w:r>
          </w:p>
        </w:tc>
      </w:tr>
      <w:tr w:rsidR="00020890" w14:paraId="69A8A163" w14:textId="77777777" w:rsidTr="00C248CB">
        <w:trPr>
          <w:trHeight w:val="276"/>
          <w:jc w:val="center"/>
        </w:trPr>
        <w:tc>
          <w:tcPr>
            <w:tcW w:w="663" w:type="dxa"/>
            <w:noWrap/>
            <w:vAlign w:val="bottom"/>
            <w:hideMark/>
          </w:tcPr>
          <w:p w14:paraId="24BE3D8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33</w:t>
            </w:r>
          </w:p>
        </w:tc>
        <w:tc>
          <w:tcPr>
            <w:tcW w:w="2814" w:type="dxa"/>
            <w:noWrap/>
            <w:vAlign w:val="center"/>
            <w:hideMark/>
          </w:tcPr>
          <w:p w14:paraId="314C6EEB" w14:textId="09103820"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orchidophilum</w:t>
            </w:r>
            <w:proofErr w:type="spellEnd"/>
          </w:p>
        </w:tc>
        <w:tc>
          <w:tcPr>
            <w:tcW w:w="2334" w:type="dxa"/>
            <w:noWrap/>
            <w:vAlign w:val="bottom"/>
            <w:hideMark/>
          </w:tcPr>
          <w:p w14:paraId="5C47EA4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GCA_001831195.1</w:t>
            </w:r>
          </w:p>
        </w:tc>
        <w:tc>
          <w:tcPr>
            <w:tcW w:w="1537" w:type="dxa"/>
            <w:gridSpan w:val="2"/>
            <w:hideMark/>
          </w:tcPr>
          <w:p w14:paraId="4DF3E63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IMI 309357</w:t>
            </w:r>
          </w:p>
        </w:tc>
        <w:tc>
          <w:tcPr>
            <w:tcW w:w="948" w:type="dxa"/>
            <w:hideMark/>
          </w:tcPr>
          <w:p w14:paraId="20D36A7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48.56</w:t>
            </w:r>
          </w:p>
        </w:tc>
      </w:tr>
      <w:tr w:rsidR="00020890" w14:paraId="2DF99A89" w14:textId="77777777" w:rsidTr="00C248CB">
        <w:trPr>
          <w:trHeight w:val="276"/>
          <w:jc w:val="center"/>
        </w:trPr>
        <w:tc>
          <w:tcPr>
            <w:tcW w:w="663" w:type="dxa"/>
            <w:noWrap/>
            <w:vAlign w:val="bottom"/>
            <w:hideMark/>
          </w:tcPr>
          <w:p w14:paraId="05442F5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34</w:t>
            </w:r>
          </w:p>
        </w:tc>
        <w:tc>
          <w:tcPr>
            <w:tcW w:w="2814" w:type="dxa"/>
            <w:noWrap/>
            <w:vAlign w:val="center"/>
            <w:hideMark/>
          </w:tcPr>
          <w:p w14:paraId="23D9681D" w14:textId="676E1CB8"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plurivorum</w:t>
            </w:r>
            <w:proofErr w:type="spellEnd"/>
          </w:p>
        </w:tc>
        <w:tc>
          <w:tcPr>
            <w:tcW w:w="2334" w:type="dxa"/>
            <w:noWrap/>
            <w:vAlign w:val="bottom"/>
            <w:hideMark/>
          </w:tcPr>
          <w:p w14:paraId="667BE0E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GCA_014235945.1</w:t>
            </w:r>
          </w:p>
        </w:tc>
        <w:tc>
          <w:tcPr>
            <w:tcW w:w="1537" w:type="dxa"/>
            <w:gridSpan w:val="2"/>
            <w:hideMark/>
          </w:tcPr>
          <w:p w14:paraId="396FB28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LFN00145</w:t>
            </w:r>
          </w:p>
        </w:tc>
        <w:tc>
          <w:tcPr>
            <w:tcW w:w="948" w:type="dxa"/>
            <w:hideMark/>
          </w:tcPr>
          <w:p w14:paraId="0D205F6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49.70</w:t>
            </w:r>
          </w:p>
        </w:tc>
      </w:tr>
      <w:tr w:rsidR="00020890" w14:paraId="1F8503EA" w14:textId="77777777" w:rsidTr="00C248CB">
        <w:trPr>
          <w:trHeight w:val="276"/>
          <w:jc w:val="center"/>
        </w:trPr>
        <w:tc>
          <w:tcPr>
            <w:tcW w:w="663" w:type="dxa"/>
            <w:noWrap/>
            <w:vAlign w:val="bottom"/>
            <w:hideMark/>
          </w:tcPr>
          <w:p w14:paraId="5BAA4D9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35</w:t>
            </w:r>
          </w:p>
        </w:tc>
        <w:tc>
          <w:tcPr>
            <w:tcW w:w="2814" w:type="dxa"/>
            <w:noWrap/>
            <w:vAlign w:val="center"/>
            <w:hideMark/>
          </w:tcPr>
          <w:p w14:paraId="2F7063B1" w14:textId="61930E7B"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salicis</w:t>
            </w:r>
            <w:proofErr w:type="spellEnd"/>
          </w:p>
        </w:tc>
        <w:tc>
          <w:tcPr>
            <w:tcW w:w="2334" w:type="dxa"/>
            <w:noWrap/>
            <w:vAlign w:val="bottom"/>
            <w:hideMark/>
          </w:tcPr>
          <w:p w14:paraId="05AD471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GCA_001563125.1</w:t>
            </w:r>
          </w:p>
        </w:tc>
        <w:tc>
          <w:tcPr>
            <w:tcW w:w="1537" w:type="dxa"/>
            <w:gridSpan w:val="2"/>
            <w:hideMark/>
          </w:tcPr>
          <w:p w14:paraId="638DAD6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CBS 607.94</w:t>
            </w:r>
          </w:p>
        </w:tc>
        <w:tc>
          <w:tcPr>
            <w:tcW w:w="948" w:type="dxa"/>
            <w:hideMark/>
          </w:tcPr>
          <w:p w14:paraId="4D43078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48.37</w:t>
            </w:r>
          </w:p>
        </w:tc>
      </w:tr>
      <w:tr w:rsidR="00020890" w14:paraId="034E5385" w14:textId="77777777" w:rsidTr="00C248CB">
        <w:trPr>
          <w:trHeight w:val="276"/>
          <w:jc w:val="center"/>
        </w:trPr>
        <w:tc>
          <w:tcPr>
            <w:tcW w:w="663" w:type="dxa"/>
            <w:noWrap/>
            <w:vAlign w:val="bottom"/>
            <w:hideMark/>
          </w:tcPr>
          <w:p w14:paraId="4CF3E6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36</w:t>
            </w:r>
          </w:p>
        </w:tc>
        <w:tc>
          <w:tcPr>
            <w:tcW w:w="2814" w:type="dxa"/>
            <w:noWrap/>
            <w:vAlign w:val="center"/>
            <w:hideMark/>
          </w:tcPr>
          <w:p w14:paraId="43D0235B" w14:textId="3AE5C1BF"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scovillei</w:t>
            </w:r>
            <w:proofErr w:type="spellEnd"/>
          </w:p>
        </w:tc>
        <w:tc>
          <w:tcPr>
            <w:tcW w:w="2334" w:type="dxa"/>
            <w:noWrap/>
            <w:vAlign w:val="bottom"/>
            <w:hideMark/>
          </w:tcPr>
          <w:p w14:paraId="22E929B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GCA_011075155.1</w:t>
            </w:r>
          </w:p>
        </w:tc>
        <w:tc>
          <w:tcPr>
            <w:tcW w:w="1537" w:type="dxa"/>
            <w:gridSpan w:val="2"/>
            <w:hideMark/>
          </w:tcPr>
          <w:p w14:paraId="65F1E1D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TJNH1</w:t>
            </w:r>
          </w:p>
        </w:tc>
        <w:tc>
          <w:tcPr>
            <w:tcW w:w="948" w:type="dxa"/>
            <w:hideMark/>
          </w:tcPr>
          <w:p w14:paraId="0B70D95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52.00</w:t>
            </w:r>
          </w:p>
        </w:tc>
      </w:tr>
      <w:tr w:rsidR="00020890" w14:paraId="793B19C6" w14:textId="77777777" w:rsidTr="00C248CB">
        <w:trPr>
          <w:trHeight w:val="276"/>
          <w:jc w:val="center"/>
        </w:trPr>
        <w:tc>
          <w:tcPr>
            <w:tcW w:w="663" w:type="dxa"/>
            <w:noWrap/>
            <w:vAlign w:val="bottom"/>
            <w:hideMark/>
          </w:tcPr>
          <w:p w14:paraId="6EE6CD4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37</w:t>
            </w:r>
          </w:p>
        </w:tc>
        <w:tc>
          <w:tcPr>
            <w:tcW w:w="2814" w:type="dxa"/>
            <w:noWrap/>
            <w:vAlign w:val="center"/>
            <w:hideMark/>
          </w:tcPr>
          <w:p w14:paraId="275E5DAA" w14:textId="7F0674D7"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scovillei</w:t>
            </w:r>
            <w:proofErr w:type="spellEnd"/>
          </w:p>
        </w:tc>
        <w:tc>
          <w:tcPr>
            <w:tcW w:w="2334" w:type="dxa"/>
            <w:noWrap/>
            <w:vAlign w:val="bottom"/>
            <w:hideMark/>
          </w:tcPr>
          <w:p w14:paraId="6A3BFBC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GCA_018906675.1</w:t>
            </w:r>
          </w:p>
        </w:tc>
        <w:tc>
          <w:tcPr>
            <w:tcW w:w="1537" w:type="dxa"/>
            <w:gridSpan w:val="2"/>
            <w:hideMark/>
          </w:tcPr>
          <w:p w14:paraId="1A36E3E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Coll-365</w:t>
            </w:r>
          </w:p>
        </w:tc>
        <w:tc>
          <w:tcPr>
            <w:tcW w:w="948" w:type="dxa"/>
            <w:hideMark/>
          </w:tcPr>
          <w:p w14:paraId="46D1C9E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49.92</w:t>
            </w:r>
          </w:p>
        </w:tc>
      </w:tr>
      <w:tr w:rsidR="00020890" w14:paraId="2CA372CD" w14:textId="77777777" w:rsidTr="00C248CB">
        <w:trPr>
          <w:trHeight w:val="276"/>
          <w:jc w:val="center"/>
        </w:trPr>
        <w:tc>
          <w:tcPr>
            <w:tcW w:w="663" w:type="dxa"/>
            <w:noWrap/>
            <w:vAlign w:val="bottom"/>
            <w:hideMark/>
          </w:tcPr>
          <w:p w14:paraId="6B58BAF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38</w:t>
            </w:r>
          </w:p>
        </w:tc>
        <w:tc>
          <w:tcPr>
            <w:tcW w:w="2814" w:type="dxa"/>
            <w:noWrap/>
            <w:vAlign w:val="center"/>
            <w:hideMark/>
          </w:tcPr>
          <w:p w14:paraId="460A51B4" w14:textId="3D264D76"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scovillei</w:t>
            </w:r>
            <w:proofErr w:type="spellEnd"/>
          </w:p>
        </w:tc>
        <w:tc>
          <w:tcPr>
            <w:tcW w:w="2334" w:type="dxa"/>
            <w:noWrap/>
            <w:vAlign w:val="bottom"/>
            <w:hideMark/>
          </w:tcPr>
          <w:p w14:paraId="14ED3F7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GCA_018906765.1</w:t>
            </w:r>
          </w:p>
        </w:tc>
        <w:tc>
          <w:tcPr>
            <w:tcW w:w="1537" w:type="dxa"/>
            <w:gridSpan w:val="2"/>
            <w:hideMark/>
          </w:tcPr>
          <w:p w14:paraId="6CA92A6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Coll-153</w:t>
            </w:r>
          </w:p>
        </w:tc>
        <w:tc>
          <w:tcPr>
            <w:tcW w:w="948" w:type="dxa"/>
            <w:hideMark/>
          </w:tcPr>
          <w:p w14:paraId="30CC674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50.11</w:t>
            </w:r>
          </w:p>
        </w:tc>
      </w:tr>
      <w:tr w:rsidR="00020890" w14:paraId="6A617D08" w14:textId="77777777" w:rsidTr="00C248CB">
        <w:trPr>
          <w:trHeight w:val="276"/>
          <w:jc w:val="center"/>
        </w:trPr>
        <w:tc>
          <w:tcPr>
            <w:tcW w:w="663" w:type="dxa"/>
            <w:noWrap/>
            <w:vAlign w:val="bottom"/>
            <w:hideMark/>
          </w:tcPr>
          <w:p w14:paraId="1577F20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39</w:t>
            </w:r>
          </w:p>
        </w:tc>
        <w:tc>
          <w:tcPr>
            <w:tcW w:w="2814" w:type="dxa"/>
            <w:noWrap/>
            <w:vAlign w:val="center"/>
            <w:hideMark/>
          </w:tcPr>
          <w:p w14:paraId="358D8C74" w14:textId="3C7A15F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scovillei</w:t>
            </w:r>
            <w:proofErr w:type="spellEnd"/>
          </w:p>
        </w:tc>
        <w:tc>
          <w:tcPr>
            <w:tcW w:w="2334" w:type="dxa"/>
            <w:noWrap/>
            <w:vAlign w:val="bottom"/>
            <w:hideMark/>
          </w:tcPr>
          <w:p w14:paraId="12520CA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GCA_018907675.1</w:t>
            </w:r>
          </w:p>
        </w:tc>
        <w:tc>
          <w:tcPr>
            <w:tcW w:w="1537" w:type="dxa"/>
            <w:gridSpan w:val="2"/>
            <w:hideMark/>
          </w:tcPr>
          <w:p w14:paraId="70BCBD6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Coll-524</w:t>
            </w:r>
          </w:p>
        </w:tc>
        <w:tc>
          <w:tcPr>
            <w:tcW w:w="948" w:type="dxa"/>
            <w:hideMark/>
          </w:tcPr>
          <w:p w14:paraId="13BA3A7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51.49</w:t>
            </w:r>
          </w:p>
        </w:tc>
      </w:tr>
      <w:tr w:rsidR="00020890" w14:paraId="14FDF6C2" w14:textId="77777777" w:rsidTr="00C248CB">
        <w:trPr>
          <w:trHeight w:val="276"/>
          <w:jc w:val="center"/>
        </w:trPr>
        <w:tc>
          <w:tcPr>
            <w:tcW w:w="663" w:type="dxa"/>
            <w:noWrap/>
            <w:vAlign w:val="bottom"/>
            <w:hideMark/>
          </w:tcPr>
          <w:p w14:paraId="390696A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40</w:t>
            </w:r>
          </w:p>
        </w:tc>
        <w:tc>
          <w:tcPr>
            <w:tcW w:w="2814" w:type="dxa"/>
            <w:noWrap/>
            <w:vAlign w:val="center"/>
            <w:hideMark/>
          </w:tcPr>
          <w:p w14:paraId="4CCDD949" w14:textId="46596DE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shisoi</w:t>
            </w:r>
            <w:proofErr w:type="spellEnd"/>
          </w:p>
        </w:tc>
        <w:tc>
          <w:tcPr>
            <w:tcW w:w="2334" w:type="dxa"/>
            <w:noWrap/>
            <w:vAlign w:val="bottom"/>
            <w:hideMark/>
          </w:tcPr>
          <w:p w14:paraId="101598D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GCA_006783085.1</w:t>
            </w:r>
          </w:p>
        </w:tc>
        <w:tc>
          <w:tcPr>
            <w:tcW w:w="1537" w:type="dxa"/>
            <w:gridSpan w:val="2"/>
            <w:hideMark/>
          </w:tcPr>
          <w:p w14:paraId="2795495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PG-2018a</w:t>
            </w:r>
          </w:p>
        </w:tc>
        <w:tc>
          <w:tcPr>
            <w:tcW w:w="948" w:type="dxa"/>
            <w:hideMark/>
          </w:tcPr>
          <w:p w14:paraId="252B9B9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69.67</w:t>
            </w:r>
          </w:p>
        </w:tc>
      </w:tr>
      <w:tr w:rsidR="00020890" w14:paraId="0CD99771" w14:textId="77777777" w:rsidTr="00C248CB">
        <w:trPr>
          <w:trHeight w:val="276"/>
          <w:jc w:val="center"/>
        </w:trPr>
        <w:tc>
          <w:tcPr>
            <w:tcW w:w="663" w:type="dxa"/>
            <w:noWrap/>
            <w:vAlign w:val="bottom"/>
            <w:hideMark/>
          </w:tcPr>
          <w:p w14:paraId="6DF03BB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41</w:t>
            </w:r>
          </w:p>
        </w:tc>
        <w:tc>
          <w:tcPr>
            <w:tcW w:w="2814" w:type="dxa"/>
            <w:noWrap/>
            <w:vAlign w:val="center"/>
            <w:hideMark/>
          </w:tcPr>
          <w:p w14:paraId="342F5051" w14:textId="38EDA429"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siamense</w:t>
            </w:r>
            <w:proofErr w:type="spellEnd"/>
          </w:p>
        </w:tc>
        <w:tc>
          <w:tcPr>
            <w:tcW w:w="2334" w:type="dxa"/>
            <w:noWrap/>
            <w:vAlign w:val="bottom"/>
            <w:hideMark/>
          </w:tcPr>
          <w:p w14:paraId="16290AD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GCA_013201745.1</w:t>
            </w:r>
          </w:p>
        </w:tc>
        <w:tc>
          <w:tcPr>
            <w:tcW w:w="1537" w:type="dxa"/>
            <w:gridSpan w:val="2"/>
            <w:hideMark/>
          </w:tcPr>
          <w:p w14:paraId="3F92BF8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CAD2</w:t>
            </w:r>
          </w:p>
        </w:tc>
        <w:tc>
          <w:tcPr>
            <w:tcW w:w="948" w:type="dxa"/>
            <w:hideMark/>
          </w:tcPr>
          <w:p w14:paraId="7BC9EEC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58.15</w:t>
            </w:r>
          </w:p>
        </w:tc>
      </w:tr>
      <w:tr w:rsidR="00020890" w14:paraId="0D7C9FBE" w14:textId="77777777" w:rsidTr="00C248CB">
        <w:trPr>
          <w:trHeight w:val="276"/>
          <w:jc w:val="center"/>
        </w:trPr>
        <w:tc>
          <w:tcPr>
            <w:tcW w:w="663" w:type="dxa"/>
            <w:noWrap/>
            <w:vAlign w:val="bottom"/>
            <w:hideMark/>
          </w:tcPr>
          <w:p w14:paraId="1293936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42</w:t>
            </w:r>
          </w:p>
        </w:tc>
        <w:tc>
          <w:tcPr>
            <w:tcW w:w="2814" w:type="dxa"/>
            <w:noWrap/>
            <w:vAlign w:val="center"/>
            <w:hideMark/>
          </w:tcPr>
          <w:p w14:paraId="428ACFF4" w14:textId="42E30E2D"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siamense</w:t>
            </w:r>
            <w:proofErr w:type="spellEnd"/>
          </w:p>
        </w:tc>
        <w:tc>
          <w:tcPr>
            <w:tcW w:w="2334" w:type="dxa"/>
            <w:noWrap/>
            <w:vAlign w:val="bottom"/>
            <w:hideMark/>
          </w:tcPr>
          <w:p w14:paraId="62588EF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GCA_013201755.1</w:t>
            </w:r>
          </w:p>
        </w:tc>
        <w:tc>
          <w:tcPr>
            <w:tcW w:w="1537" w:type="dxa"/>
            <w:gridSpan w:val="2"/>
            <w:hideMark/>
          </w:tcPr>
          <w:p w14:paraId="7A70A27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CAD5</w:t>
            </w:r>
          </w:p>
        </w:tc>
        <w:tc>
          <w:tcPr>
            <w:tcW w:w="948" w:type="dxa"/>
            <w:hideMark/>
          </w:tcPr>
          <w:p w14:paraId="4E14C2A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58.40</w:t>
            </w:r>
          </w:p>
        </w:tc>
      </w:tr>
      <w:tr w:rsidR="00020890" w14:paraId="4B0656EE" w14:textId="77777777" w:rsidTr="00C248CB">
        <w:trPr>
          <w:trHeight w:val="276"/>
          <w:jc w:val="center"/>
        </w:trPr>
        <w:tc>
          <w:tcPr>
            <w:tcW w:w="663" w:type="dxa"/>
            <w:noWrap/>
            <w:vAlign w:val="bottom"/>
            <w:hideMark/>
          </w:tcPr>
          <w:p w14:paraId="0109076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43</w:t>
            </w:r>
          </w:p>
        </w:tc>
        <w:tc>
          <w:tcPr>
            <w:tcW w:w="2814" w:type="dxa"/>
            <w:noWrap/>
            <w:vAlign w:val="center"/>
            <w:hideMark/>
          </w:tcPr>
          <w:p w14:paraId="526DC9EB" w14:textId="7232EF89"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siamense</w:t>
            </w:r>
            <w:proofErr w:type="spellEnd"/>
          </w:p>
        </w:tc>
        <w:tc>
          <w:tcPr>
            <w:tcW w:w="2334" w:type="dxa"/>
            <w:noWrap/>
            <w:vAlign w:val="bottom"/>
            <w:hideMark/>
          </w:tcPr>
          <w:p w14:paraId="58E80B7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GCA_013201795.1</w:t>
            </w:r>
          </w:p>
        </w:tc>
        <w:tc>
          <w:tcPr>
            <w:tcW w:w="1537" w:type="dxa"/>
            <w:gridSpan w:val="2"/>
            <w:hideMark/>
          </w:tcPr>
          <w:p w14:paraId="590DE53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CAD4</w:t>
            </w:r>
          </w:p>
        </w:tc>
        <w:tc>
          <w:tcPr>
            <w:tcW w:w="948" w:type="dxa"/>
            <w:hideMark/>
          </w:tcPr>
          <w:p w14:paraId="0520812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58.15</w:t>
            </w:r>
          </w:p>
        </w:tc>
      </w:tr>
      <w:tr w:rsidR="00020890" w14:paraId="7D77DD04" w14:textId="77777777" w:rsidTr="00C248CB">
        <w:trPr>
          <w:trHeight w:val="276"/>
          <w:jc w:val="center"/>
        </w:trPr>
        <w:tc>
          <w:tcPr>
            <w:tcW w:w="663" w:type="dxa"/>
            <w:noWrap/>
            <w:vAlign w:val="bottom"/>
            <w:hideMark/>
          </w:tcPr>
          <w:p w14:paraId="4D41CC0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lastRenderedPageBreak/>
              <w:t>44</w:t>
            </w:r>
          </w:p>
        </w:tc>
        <w:tc>
          <w:tcPr>
            <w:tcW w:w="2814" w:type="dxa"/>
            <w:noWrap/>
            <w:vAlign w:val="center"/>
            <w:hideMark/>
          </w:tcPr>
          <w:p w14:paraId="703D84D4" w14:textId="0614519F"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siamense</w:t>
            </w:r>
            <w:proofErr w:type="spellEnd"/>
          </w:p>
        </w:tc>
        <w:tc>
          <w:tcPr>
            <w:tcW w:w="2334" w:type="dxa"/>
            <w:noWrap/>
            <w:vAlign w:val="bottom"/>
            <w:hideMark/>
          </w:tcPr>
          <w:p w14:paraId="031DBA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GCA_013201865.1</w:t>
            </w:r>
          </w:p>
        </w:tc>
        <w:tc>
          <w:tcPr>
            <w:tcW w:w="1537" w:type="dxa"/>
            <w:gridSpan w:val="2"/>
            <w:hideMark/>
          </w:tcPr>
          <w:p w14:paraId="2679E98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CAD1</w:t>
            </w:r>
          </w:p>
        </w:tc>
        <w:tc>
          <w:tcPr>
            <w:tcW w:w="948" w:type="dxa"/>
            <w:hideMark/>
          </w:tcPr>
          <w:p w14:paraId="2E01286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58.40</w:t>
            </w:r>
          </w:p>
        </w:tc>
      </w:tr>
      <w:tr w:rsidR="00020890" w14:paraId="1B82D742" w14:textId="77777777" w:rsidTr="00C248CB">
        <w:trPr>
          <w:trHeight w:val="276"/>
          <w:jc w:val="center"/>
        </w:trPr>
        <w:tc>
          <w:tcPr>
            <w:tcW w:w="663" w:type="dxa"/>
            <w:noWrap/>
            <w:vAlign w:val="bottom"/>
            <w:hideMark/>
          </w:tcPr>
          <w:p w14:paraId="7A66EE5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45</w:t>
            </w:r>
          </w:p>
        </w:tc>
        <w:tc>
          <w:tcPr>
            <w:tcW w:w="2814" w:type="dxa"/>
            <w:noWrap/>
            <w:vAlign w:val="center"/>
            <w:hideMark/>
          </w:tcPr>
          <w:p w14:paraId="59D2849A" w14:textId="1845386A"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siamense</w:t>
            </w:r>
            <w:proofErr w:type="spellEnd"/>
          </w:p>
        </w:tc>
        <w:tc>
          <w:tcPr>
            <w:tcW w:w="2334" w:type="dxa"/>
            <w:noWrap/>
            <w:vAlign w:val="bottom"/>
            <w:hideMark/>
          </w:tcPr>
          <w:p w14:paraId="7C35F1A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GCA_013390195.1</w:t>
            </w:r>
          </w:p>
        </w:tc>
        <w:tc>
          <w:tcPr>
            <w:tcW w:w="1537" w:type="dxa"/>
            <w:gridSpan w:val="2"/>
            <w:hideMark/>
          </w:tcPr>
          <w:p w14:paraId="3C85124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Cg363</w:t>
            </w:r>
          </w:p>
        </w:tc>
        <w:tc>
          <w:tcPr>
            <w:tcW w:w="948" w:type="dxa"/>
            <w:hideMark/>
          </w:tcPr>
          <w:p w14:paraId="581AE9A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62.94</w:t>
            </w:r>
          </w:p>
        </w:tc>
      </w:tr>
      <w:tr w:rsidR="00020890" w14:paraId="66049A87" w14:textId="77777777" w:rsidTr="00C248CB">
        <w:trPr>
          <w:trHeight w:val="276"/>
          <w:jc w:val="center"/>
        </w:trPr>
        <w:tc>
          <w:tcPr>
            <w:tcW w:w="663" w:type="dxa"/>
            <w:noWrap/>
            <w:vAlign w:val="bottom"/>
            <w:hideMark/>
          </w:tcPr>
          <w:p w14:paraId="0588B0C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46</w:t>
            </w:r>
          </w:p>
        </w:tc>
        <w:tc>
          <w:tcPr>
            <w:tcW w:w="2814" w:type="dxa"/>
            <w:noWrap/>
            <w:vAlign w:val="center"/>
            <w:hideMark/>
          </w:tcPr>
          <w:p w14:paraId="67F3A0A8" w14:textId="22471B06"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sidae</w:t>
            </w:r>
            <w:proofErr w:type="spellEnd"/>
          </w:p>
        </w:tc>
        <w:tc>
          <w:tcPr>
            <w:tcW w:w="2334" w:type="dxa"/>
            <w:noWrap/>
            <w:vAlign w:val="bottom"/>
            <w:hideMark/>
          </w:tcPr>
          <w:p w14:paraId="0867345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GCA_004367935.1</w:t>
            </w:r>
          </w:p>
        </w:tc>
        <w:tc>
          <w:tcPr>
            <w:tcW w:w="1537" w:type="dxa"/>
            <w:gridSpan w:val="2"/>
            <w:hideMark/>
          </w:tcPr>
          <w:p w14:paraId="7A50736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CBS 518.97</w:t>
            </w:r>
          </w:p>
        </w:tc>
        <w:tc>
          <w:tcPr>
            <w:tcW w:w="948" w:type="dxa"/>
            <w:hideMark/>
          </w:tcPr>
          <w:p w14:paraId="7B68294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86.83</w:t>
            </w:r>
          </w:p>
        </w:tc>
      </w:tr>
      <w:tr w:rsidR="00020890" w14:paraId="7B6C8032" w14:textId="77777777" w:rsidTr="00C248CB">
        <w:trPr>
          <w:trHeight w:val="276"/>
          <w:jc w:val="center"/>
        </w:trPr>
        <w:tc>
          <w:tcPr>
            <w:tcW w:w="663" w:type="dxa"/>
            <w:noWrap/>
            <w:vAlign w:val="bottom"/>
            <w:hideMark/>
          </w:tcPr>
          <w:p w14:paraId="59A9121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47</w:t>
            </w:r>
          </w:p>
        </w:tc>
        <w:tc>
          <w:tcPr>
            <w:tcW w:w="2814" w:type="dxa"/>
            <w:noWrap/>
            <w:vAlign w:val="center"/>
            <w:hideMark/>
          </w:tcPr>
          <w:p w14:paraId="46290A60" w14:textId="0524BD74"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simmondsii</w:t>
            </w:r>
            <w:proofErr w:type="spellEnd"/>
          </w:p>
        </w:tc>
        <w:tc>
          <w:tcPr>
            <w:tcW w:w="2334" w:type="dxa"/>
            <w:noWrap/>
            <w:vAlign w:val="bottom"/>
            <w:hideMark/>
          </w:tcPr>
          <w:p w14:paraId="2F7FD9E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GCA_001563135.1</w:t>
            </w:r>
          </w:p>
        </w:tc>
        <w:tc>
          <w:tcPr>
            <w:tcW w:w="1537" w:type="dxa"/>
            <w:gridSpan w:val="2"/>
            <w:hideMark/>
          </w:tcPr>
          <w:p w14:paraId="56D7EC6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CBS122122</w:t>
            </w:r>
          </w:p>
        </w:tc>
        <w:tc>
          <w:tcPr>
            <w:tcW w:w="948" w:type="dxa"/>
            <w:hideMark/>
          </w:tcPr>
          <w:p w14:paraId="34960C8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50.47</w:t>
            </w:r>
          </w:p>
        </w:tc>
      </w:tr>
      <w:tr w:rsidR="00020890" w14:paraId="122528A1" w14:textId="77777777" w:rsidTr="00C248CB">
        <w:trPr>
          <w:trHeight w:val="276"/>
          <w:jc w:val="center"/>
        </w:trPr>
        <w:tc>
          <w:tcPr>
            <w:tcW w:w="663" w:type="dxa"/>
            <w:noWrap/>
            <w:vAlign w:val="bottom"/>
            <w:hideMark/>
          </w:tcPr>
          <w:p w14:paraId="0C7EEB7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48</w:t>
            </w:r>
          </w:p>
        </w:tc>
        <w:tc>
          <w:tcPr>
            <w:tcW w:w="2814" w:type="dxa"/>
            <w:noWrap/>
            <w:vAlign w:val="center"/>
            <w:hideMark/>
          </w:tcPr>
          <w:p w14:paraId="7C1CCE7B" w14:textId="16F67791"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sojae</w:t>
            </w:r>
            <w:proofErr w:type="spellEnd"/>
          </w:p>
        </w:tc>
        <w:tc>
          <w:tcPr>
            <w:tcW w:w="2334" w:type="dxa"/>
            <w:noWrap/>
            <w:vAlign w:val="bottom"/>
            <w:hideMark/>
          </w:tcPr>
          <w:p w14:paraId="782A4E1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GCA_014235955.1</w:t>
            </w:r>
          </w:p>
        </w:tc>
        <w:tc>
          <w:tcPr>
            <w:tcW w:w="1537" w:type="dxa"/>
            <w:gridSpan w:val="2"/>
            <w:hideMark/>
          </w:tcPr>
          <w:p w14:paraId="0A031A6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LFN0009</w:t>
            </w:r>
          </w:p>
        </w:tc>
        <w:tc>
          <w:tcPr>
            <w:tcW w:w="948" w:type="dxa"/>
            <w:hideMark/>
          </w:tcPr>
          <w:p w14:paraId="3417DA7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49.35</w:t>
            </w:r>
          </w:p>
        </w:tc>
      </w:tr>
      <w:tr w:rsidR="00020890" w14:paraId="4354E067" w14:textId="77777777" w:rsidTr="00C248CB">
        <w:trPr>
          <w:trHeight w:val="276"/>
          <w:jc w:val="center"/>
        </w:trPr>
        <w:tc>
          <w:tcPr>
            <w:tcW w:w="663" w:type="dxa"/>
            <w:noWrap/>
            <w:vAlign w:val="bottom"/>
            <w:hideMark/>
          </w:tcPr>
          <w:p w14:paraId="369465B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49</w:t>
            </w:r>
          </w:p>
        </w:tc>
        <w:tc>
          <w:tcPr>
            <w:tcW w:w="2814" w:type="dxa"/>
            <w:noWrap/>
            <w:vAlign w:val="center"/>
            <w:hideMark/>
          </w:tcPr>
          <w:p w14:paraId="760E9396" w14:textId="5B4C778F"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spaethianum</w:t>
            </w:r>
            <w:proofErr w:type="spellEnd"/>
          </w:p>
        </w:tc>
        <w:tc>
          <w:tcPr>
            <w:tcW w:w="2334" w:type="dxa"/>
            <w:noWrap/>
            <w:vAlign w:val="bottom"/>
            <w:hideMark/>
          </w:tcPr>
          <w:p w14:paraId="2840E29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GCA_022836535.1</w:t>
            </w:r>
          </w:p>
        </w:tc>
        <w:tc>
          <w:tcPr>
            <w:tcW w:w="1537" w:type="dxa"/>
            <w:gridSpan w:val="2"/>
            <w:hideMark/>
          </w:tcPr>
          <w:p w14:paraId="5C41B9D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239500</w:t>
            </w:r>
          </w:p>
        </w:tc>
        <w:tc>
          <w:tcPr>
            <w:tcW w:w="948" w:type="dxa"/>
            <w:hideMark/>
          </w:tcPr>
          <w:p w14:paraId="6084023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50.92</w:t>
            </w:r>
          </w:p>
        </w:tc>
      </w:tr>
      <w:tr w:rsidR="00020890" w14:paraId="3CA193F7" w14:textId="77777777" w:rsidTr="00C248CB">
        <w:trPr>
          <w:trHeight w:val="276"/>
          <w:jc w:val="center"/>
        </w:trPr>
        <w:tc>
          <w:tcPr>
            <w:tcW w:w="663" w:type="dxa"/>
            <w:noWrap/>
            <w:vAlign w:val="bottom"/>
            <w:hideMark/>
          </w:tcPr>
          <w:p w14:paraId="2A3197A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50</w:t>
            </w:r>
          </w:p>
        </w:tc>
        <w:tc>
          <w:tcPr>
            <w:tcW w:w="2814" w:type="dxa"/>
            <w:noWrap/>
            <w:vAlign w:val="center"/>
            <w:hideMark/>
          </w:tcPr>
          <w:p w14:paraId="4B93990A" w14:textId="7CCD65DB"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spinosum</w:t>
            </w:r>
          </w:p>
        </w:tc>
        <w:tc>
          <w:tcPr>
            <w:tcW w:w="2334" w:type="dxa"/>
            <w:noWrap/>
            <w:vAlign w:val="bottom"/>
            <w:hideMark/>
          </w:tcPr>
          <w:p w14:paraId="7862F76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GCA_004366825.1</w:t>
            </w:r>
          </w:p>
        </w:tc>
        <w:tc>
          <w:tcPr>
            <w:tcW w:w="1537" w:type="dxa"/>
            <w:gridSpan w:val="2"/>
            <w:hideMark/>
          </w:tcPr>
          <w:p w14:paraId="07B97A3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CBS 515.97</w:t>
            </w:r>
          </w:p>
        </w:tc>
        <w:tc>
          <w:tcPr>
            <w:tcW w:w="948" w:type="dxa"/>
            <w:hideMark/>
          </w:tcPr>
          <w:p w14:paraId="719357F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82.73</w:t>
            </w:r>
          </w:p>
        </w:tc>
      </w:tr>
      <w:tr w:rsidR="00020890" w14:paraId="2379C126" w14:textId="77777777" w:rsidTr="00C248CB">
        <w:trPr>
          <w:trHeight w:val="276"/>
          <w:jc w:val="center"/>
        </w:trPr>
        <w:tc>
          <w:tcPr>
            <w:tcW w:w="663" w:type="dxa"/>
            <w:noWrap/>
            <w:vAlign w:val="bottom"/>
            <w:hideMark/>
          </w:tcPr>
          <w:p w14:paraId="1DB6354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51</w:t>
            </w:r>
          </w:p>
        </w:tc>
        <w:tc>
          <w:tcPr>
            <w:tcW w:w="2814" w:type="dxa"/>
            <w:noWrap/>
            <w:vAlign w:val="center"/>
            <w:hideMark/>
          </w:tcPr>
          <w:p w14:paraId="72270117" w14:textId="444B3D58"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sublineola</w:t>
            </w:r>
            <w:proofErr w:type="spellEnd"/>
          </w:p>
        </w:tc>
        <w:tc>
          <w:tcPr>
            <w:tcW w:w="2334" w:type="dxa"/>
            <w:noWrap/>
            <w:vAlign w:val="bottom"/>
            <w:hideMark/>
          </w:tcPr>
          <w:p w14:paraId="5D61CBC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GCA_000696135.1</w:t>
            </w:r>
          </w:p>
        </w:tc>
        <w:tc>
          <w:tcPr>
            <w:tcW w:w="1537" w:type="dxa"/>
            <w:gridSpan w:val="2"/>
            <w:hideMark/>
          </w:tcPr>
          <w:p w14:paraId="0BD4B92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TX430BB</w:t>
            </w:r>
          </w:p>
        </w:tc>
        <w:tc>
          <w:tcPr>
            <w:tcW w:w="948" w:type="dxa"/>
            <w:hideMark/>
          </w:tcPr>
          <w:p w14:paraId="7AD0487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46.76</w:t>
            </w:r>
          </w:p>
        </w:tc>
      </w:tr>
      <w:tr w:rsidR="00020890" w14:paraId="2757CE70" w14:textId="77777777" w:rsidTr="00C248CB">
        <w:trPr>
          <w:trHeight w:val="276"/>
          <w:jc w:val="center"/>
        </w:trPr>
        <w:tc>
          <w:tcPr>
            <w:tcW w:w="663" w:type="dxa"/>
            <w:noWrap/>
            <w:vAlign w:val="bottom"/>
            <w:hideMark/>
          </w:tcPr>
          <w:p w14:paraId="10F38B4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w:t>
            </w:r>
          </w:p>
        </w:tc>
        <w:tc>
          <w:tcPr>
            <w:tcW w:w="2814" w:type="dxa"/>
            <w:noWrap/>
            <w:vAlign w:val="center"/>
            <w:hideMark/>
          </w:tcPr>
          <w:p w14:paraId="6A32C64F" w14:textId="7FF8F685"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tanaceti</w:t>
            </w:r>
            <w:proofErr w:type="spellEnd"/>
          </w:p>
        </w:tc>
        <w:tc>
          <w:tcPr>
            <w:tcW w:w="2334" w:type="dxa"/>
            <w:noWrap/>
            <w:vAlign w:val="bottom"/>
            <w:hideMark/>
          </w:tcPr>
          <w:p w14:paraId="38EEA24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GCA_005350895.1</w:t>
            </w:r>
          </w:p>
        </w:tc>
        <w:tc>
          <w:tcPr>
            <w:tcW w:w="1537" w:type="dxa"/>
            <w:gridSpan w:val="2"/>
            <w:hideMark/>
          </w:tcPr>
          <w:p w14:paraId="35D49F5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BRIP57314</w:t>
            </w:r>
          </w:p>
        </w:tc>
        <w:tc>
          <w:tcPr>
            <w:tcW w:w="948" w:type="dxa"/>
            <w:hideMark/>
          </w:tcPr>
          <w:p w14:paraId="38F197C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57.91</w:t>
            </w:r>
          </w:p>
        </w:tc>
      </w:tr>
      <w:tr w:rsidR="00020890" w14:paraId="1B255D93" w14:textId="77777777" w:rsidTr="00C248CB">
        <w:trPr>
          <w:trHeight w:val="276"/>
          <w:jc w:val="center"/>
        </w:trPr>
        <w:tc>
          <w:tcPr>
            <w:tcW w:w="663" w:type="dxa"/>
            <w:noWrap/>
            <w:vAlign w:val="bottom"/>
            <w:hideMark/>
          </w:tcPr>
          <w:p w14:paraId="6E9753C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53</w:t>
            </w:r>
          </w:p>
        </w:tc>
        <w:tc>
          <w:tcPr>
            <w:tcW w:w="2814" w:type="dxa"/>
            <w:noWrap/>
            <w:vAlign w:val="center"/>
            <w:hideMark/>
          </w:tcPr>
          <w:p w14:paraId="3E772416" w14:textId="2DC701F1"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tofieldiae</w:t>
            </w:r>
            <w:proofErr w:type="spellEnd"/>
          </w:p>
        </w:tc>
        <w:tc>
          <w:tcPr>
            <w:tcW w:w="2334" w:type="dxa"/>
            <w:noWrap/>
            <w:vAlign w:val="bottom"/>
            <w:hideMark/>
          </w:tcPr>
          <w:p w14:paraId="7BB02B7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GCA_001625265.1</w:t>
            </w:r>
          </w:p>
        </w:tc>
        <w:tc>
          <w:tcPr>
            <w:tcW w:w="1537" w:type="dxa"/>
            <w:gridSpan w:val="2"/>
            <w:hideMark/>
          </w:tcPr>
          <w:p w14:paraId="307F8AE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0861</w:t>
            </w:r>
          </w:p>
        </w:tc>
        <w:tc>
          <w:tcPr>
            <w:tcW w:w="948" w:type="dxa"/>
            <w:hideMark/>
          </w:tcPr>
          <w:p w14:paraId="27FFCB4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52.84</w:t>
            </w:r>
          </w:p>
        </w:tc>
      </w:tr>
      <w:tr w:rsidR="00020890" w14:paraId="2FB3C7FD" w14:textId="77777777" w:rsidTr="00C248CB">
        <w:trPr>
          <w:trHeight w:val="276"/>
          <w:jc w:val="center"/>
        </w:trPr>
        <w:tc>
          <w:tcPr>
            <w:tcW w:w="663" w:type="dxa"/>
            <w:noWrap/>
            <w:vAlign w:val="bottom"/>
            <w:hideMark/>
          </w:tcPr>
          <w:p w14:paraId="0383858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54</w:t>
            </w:r>
          </w:p>
        </w:tc>
        <w:tc>
          <w:tcPr>
            <w:tcW w:w="2814" w:type="dxa"/>
            <w:noWrap/>
            <w:vAlign w:val="center"/>
            <w:hideMark/>
          </w:tcPr>
          <w:p w14:paraId="67A65D90" w14:textId="5981550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tofieldiae</w:t>
            </w:r>
            <w:proofErr w:type="spellEnd"/>
          </w:p>
        </w:tc>
        <w:tc>
          <w:tcPr>
            <w:tcW w:w="2334" w:type="dxa"/>
            <w:noWrap/>
            <w:vAlign w:val="bottom"/>
            <w:hideMark/>
          </w:tcPr>
          <w:p w14:paraId="74604F2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GCA_022836555.1</w:t>
            </w:r>
          </w:p>
        </w:tc>
        <w:tc>
          <w:tcPr>
            <w:tcW w:w="1537" w:type="dxa"/>
            <w:gridSpan w:val="2"/>
            <w:hideMark/>
          </w:tcPr>
          <w:p w14:paraId="2DC87B7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712333</w:t>
            </w:r>
          </w:p>
        </w:tc>
        <w:tc>
          <w:tcPr>
            <w:tcW w:w="948" w:type="dxa"/>
            <w:hideMark/>
          </w:tcPr>
          <w:p w14:paraId="7F3502A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54.25</w:t>
            </w:r>
          </w:p>
        </w:tc>
      </w:tr>
      <w:tr w:rsidR="00020890" w14:paraId="0670E283" w14:textId="77777777" w:rsidTr="00C248CB">
        <w:trPr>
          <w:trHeight w:val="276"/>
          <w:jc w:val="center"/>
        </w:trPr>
        <w:tc>
          <w:tcPr>
            <w:tcW w:w="663" w:type="dxa"/>
            <w:noWrap/>
            <w:vAlign w:val="bottom"/>
            <w:hideMark/>
          </w:tcPr>
          <w:p w14:paraId="1F0C108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55</w:t>
            </w:r>
          </w:p>
        </w:tc>
        <w:tc>
          <w:tcPr>
            <w:tcW w:w="2814" w:type="dxa"/>
            <w:noWrap/>
            <w:vAlign w:val="center"/>
            <w:hideMark/>
          </w:tcPr>
          <w:p w14:paraId="2CE3AA52" w14:textId="49EA1A9A"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tofieldiae</w:t>
            </w:r>
            <w:proofErr w:type="spellEnd"/>
          </w:p>
        </w:tc>
        <w:tc>
          <w:tcPr>
            <w:tcW w:w="2334" w:type="dxa"/>
            <w:noWrap/>
            <w:vAlign w:val="bottom"/>
            <w:hideMark/>
          </w:tcPr>
          <w:p w14:paraId="3509CF0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GCA_022836575.1</w:t>
            </w:r>
          </w:p>
        </w:tc>
        <w:tc>
          <w:tcPr>
            <w:tcW w:w="1537" w:type="dxa"/>
            <w:gridSpan w:val="2"/>
            <w:hideMark/>
          </w:tcPr>
          <w:p w14:paraId="54570A3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MAFF 712334</w:t>
            </w:r>
          </w:p>
        </w:tc>
        <w:tc>
          <w:tcPr>
            <w:tcW w:w="948" w:type="dxa"/>
            <w:hideMark/>
          </w:tcPr>
          <w:p w14:paraId="2A2FCA4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53.98</w:t>
            </w:r>
          </w:p>
        </w:tc>
      </w:tr>
      <w:tr w:rsidR="00020890" w14:paraId="16AAD4B8" w14:textId="77777777" w:rsidTr="00C248CB">
        <w:trPr>
          <w:trHeight w:val="276"/>
          <w:jc w:val="center"/>
        </w:trPr>
        <w:tc>
          <w:tcPr>
            <w:tcW w:w="663" w:type="dxa"/>
            <w:noWrap/>
            <w:vAlign w:val="bottom"/>
            <w:hideMark/>
          </w:tcPr>
          <w:p w14:paraId="33AE7CB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56</w:t>
            </w:r>
          </w:p>
        </w:tc>
        <w:tc>
          <w:tcPr>
            <w:tcW w:w="2814" w:type="dxa"/>
            <w:noWrap/>
            <w:vAlign w:val="center"/>
            <w:hideMark/>
          </w:tcPr>
          <w:p w14:paraId="47F2D94F" w14:textId="1354B1F1"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tofieldiae</w:t>
            </w:r>
            <w:proofErr w:type="spellEnd"/>
          </w:p>
        </w:tc>
        <w:tc>
          <w:tcPr>
            <w:tcW w:w="2334" w:type="dxa"/>
            <w:noWrap/>
            <w:vAlign w:val="bottom"/>
            <w:hideMark/>
          </w:tcPr>
          <w:p w14:paraId="4A87965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GCA_022836595.1</w:t>
            </w:r>
          </w:p>
        </w:tc>
        <w:tc>
          <w:tcPr>
            <w:tcW w:w="1537" w:type="dxa"/>
            <w:gridSpan w:val="2"/>
            <w:hideMark/>
          </w:tcPr>
          <w:p w14:paraId="4E9EB3D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0861</w:t>
            </w:r>
          </w:p>
        </w:tc>
        <w:tc>
          <w:tcPr>
            <w:tcW w:w="948" w:type="dxa"/>
            <w:hideMark/>
          </w:tcPr>
          <w:p w14:paraId="3965EFB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52.99</w:t>
            </w:r>
          </w:p>
        </w:tc>
      </w:tr>
      <w:tr w:rsidR="00020890" w14:paraId="0855638E" w14:textId="77777777" w:rsidTr="00C248CB">
        <w:trPr>
          <w:trHeight w:val="276"/>
          <w:jc w:val="center"/>
        </w:trPr>
        <w:tc>
          <w:tcPr>
            <w:tcW w:w="663" w:type="dxa"/>
            <w:noWrap/>
            <w:vAlign w:val="bottom"/>
            <w:hideMark/>
          </w:tcPr>
          <w:p w14:paraId="32AF4D0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57</w:t>
            </w:r>
          </w:p>
        </w:tc>
        <w:tc>
          <w:tcPr>
            <w:tcW w:w="2814" w:type="dxa"/>
            <w:noWrap/>
            <w:vAlign w:val="center"/>
            <w:hideMark/>
          </w:tcPr>
          <w:p w14:paraId="0A2A78CF" w14:textId="7DB3E772"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trifolii</w:t>
            </w:r>
            <w:proofErr w:type="spellEnd"/>
          </w:p>
        </w:tc>
        <w:tc>
          <w:tcPr>
            <w:tcW w:w="2334" w:type="dxa"/>
            <w:noWrap/>
            <w:vAlign w:val="bottom"/>
            <w:hideMark/>
          </w:tcPr>
          <w:p w14:paraId="1A69555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GCA_004367215.1</w:t>
            </w:r>
          </w:p>
        </w:tc>
        <w:tc>
          <w:tcPr>
            <w:tcW w:w="1537" w:type="dxa"/>
            <w:gridSpan w:val="2"/>
            <w:hideMark/>
          </w:tcPr>
          <w:p w14:paraId="55FB068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543-2</w:t>
            </w:r>
          </w:p>
        </w:tc>
        <w:tc>
          <w:tcPr>
            <w:tcW w:w="948" w:type="dxa"/>
            <w:hideMark/>
          </w:tcPr>
          <w:p w14:paraId="1A3542E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109.7</w:t>
            </w:r>
          </w:p>
        </w:tc>
      </w:tr>
      <w:tr w:rsidR="00020890" w14:paraId="37226084" w14:textId="77777777" w:rsidTr="00C248CB">
        <w:trPr>
          <w:trHeight w:val="276"/>
          <w:jc w:val="center"/>
        </w:trPr>
        <w:tc>
          <w:tcPr>
            <w:tcW w:w="663" w:type="dxa"/>
            <w:noWrap/>
            <w:vAlign w:val="bottom"/>
            <w:hideMark/>
          </w:tcPr>
          <w:p w14:paraId="4ED8EFD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58</w:t>
            </w:r>
          </w:p>
        </w:tc>
        <w:tc>
          <w:tcPr>
            <w:tcW w:w="2814" w:type="dxa"/>
            <w:noWrap/>
            <w:vAlign w:val="center"/>
            <w:hideMark/>
          </w:tcPr>
          <w:p w14:paraId="7374E55C" w14:textId="471B74AB"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tropicale</w:t>
            </w:r>
            <w:proofErr w:type="spellEnd"/>
          </w:p>
        </w:tc>
        <w:tc>
          <w:tcPr>
            <w:tcW w:w="2334" w:type="dxa"/>
            <w:noWrap/>
            <w:vAlign w:val="bottom"/>
            <w:hideMark/>
          </w:tcPr>
          <w:p w14:paraId="669002B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GCA_013201785.1</w:t>
            </w:r>
          </w:p>
        </w:tc>
        <w:tc>
          <w:tcPr>
            <w:tcW w:w="1537" w:type="dxa"/>
            <w:gridSpan w:val="2"/>
            <w:hideMark/>
          </w:tcPr>
          <w:p w14:paraId="3DC50FE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CgS9275</w:t>
            </w:r>
          </w:p>
        </w:tc>
        <w:tc>
          <w:tcPr>
            <w:tcW w:w="948" w:type="dxa"/>
            <w:hideMark/>
          </w:tcPr>
          <w:p w14:paraId="4C00009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55.85</w:t>
            </w:r>
          </w:p>
        </w:tc>
      </w:tr>
      <w:tr w:rsidR="00020890" w14:paraId="5531DDF1" w14:textId="77777777" w:rsidTr="00C248CB">
        <w:trPr>
          <w:trHeight w:val="276"/>
          <w:jc w:val="center"/>
        </w:trPr>
        <w:tc>
          <w:tcPr>
            <w:tcW w:w="663" w:type="dxa"/>
            <w:noWrap/>
            <w:vAlign w:val="bottom"/>
            <w:hideMark/>
          </w:tcPr>
          <w:p w14:paraId="3CDD776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59</w:t>
            </w:r>
          </w:p>
        </w:tc>
        <w:tc>
          <w:tcPr>
            <w:tcW w:w="2814" w:type="dxa"/>
            <w:noWrap/>
            <w:vAlign w:val="center"/>
            <w:hideMark/>
          </w:tcPr>
          <w:p w14:paraId="17398C66" w14:textId="52EC3CB2"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truncatum</w:t>
            </w:r>
            <w:proofErr w:type="spellEnd"/>
          </w:p>
        </w:tc>
        <w:tc>
          <w:tcPr>
            <w:tcW w:w="2334" w:type="dxa"/>
            <w:noWrap/>
            <w:vAlign w:val="bottom"/>
            <w:hideMark/>
          </w:tcPr>
          <w:p w14:paraId="15CBD57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GCA_014235925.1</w:t>
            </w:r>
          </w:p>
        </w:tc>
        <w:tc>
          <w:tcPr>
            <w:tcW w:w="1537" w:type="dxa"/>
            <w:gridSpan w:val="2"/>
            <w:hideMark/>
          </w:tcPr>
          <w:p w14:paraId="47C8D06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CMES1059</w:t>
            </w:r>
          </w:p>
        </w:tc>
        <w:tc>
          <w:tcPr>
            <w:tcW w:w="948" w:type="dxa"/>
            <w:hideMark/>
          </w:tcPr>
          <w:p w14:paraId="7DEF022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56.10</w:t>
            </w:r>
          </w:p>
        </w:tc>
      </w:tr>
      <w:tr w:rsidR="00020890" w14:paraId="67DB09E7" w14:textId="77777777" w:rsidTr="00C248CB">
        <w:trPr>
          <w:trHeight w:val="276"/>
          <w:jc w:val="center"/>
        </w:trPr>
        <w:tc>
          <w:tcPr>
            <w:tcW w:w="663" w:type="dxa"/>
            <w:noWrap/>
            <w:vAlign w:val="bottom"/>
            <w:hideMark/>
          </w:tcPr>
          <w:p w14:paraId="751C4FA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60</w:t>
            </w:r>
          </w:p>
        </w:tc>
        <w:tc>
          <w:tcPr>
            <w:tcW w:w="2814" w:type="dxa"/>
            <w:noWrap/>
            <w:vAlign w:val="center"/>
            <w:hideMark/>
          </w:tcPr>
          <w:p w14:paraId="5A29739E" w14:textId="1D523A1C" w:rsidR="00020890" w:rsidRDefault="0024345E">
            <w:pPr>
              <w:widowControl/>
              <w:ind w:firstLineChars="150" w:firstLine="225"/>
              <w:jc w:val="center"/>
              <w:rPr>
                <w:rFonts w:ascii="Times New Roman" w:eastAsia="宋体" w:hAnsi="Times New Roman"/>
                <w:i/>
                <w:iCs/>
                <w:color w:val="000000"/>
                <w:kern w:val="0"/>
                <w:sz w:val="15"/>
                <w:szCs w:val="15"/>
              </w:rPr>
            </w:pPr>
            <w:r w:rsidRPr="0024345E">
              <w:rPr>
                <w:rFonts w:ascii="Times New Roman" w:eastAsia="宋体" w:hAnsi="Times New Roman"/>
                <w:i/>
                <w:iCs/>
                <w:color w:val="000000"/>
                <w:kern w:val="0"/>
                <w:sz w:val="15"/>
                <w:szCs w:val="15"/>
              </w:rPr>
              <w:t>Colletotrichum</w:t>
            </w:r>
            <w:r w:rsidR="00020890">
              <w:rPr>
                <w:rFonts w:ascii="Times New Roman" w:eastAsia="宋体" w:hAnsi="Times New Roman"/>
                <w:i/>
                <w:iCs/>
                <w:color w:val="000000"/>
                <w:kern w:val="0"/>
                <w:sz w:val="15"/>
                <w:szCs w:val="15"/>
              </w:rPr>
              <w:t xml:space="preserve"> </w:t>
            </w:r>
            <w:proofErr w:type="spellStart"/>
            <w:r w:rsidR="00020890">
              <w:rPr>
                <w:rFonts w:ascii="Times New Roman" w:eastAsia="宋体" w:hAnsi="Times New Roman"/>
                <w:i/>
                <w:iCs/>
                <w:color w:val="000000"/>
                <w:kern w:val="0"/>
                <w:sz w:val="15"/>
                <w:szCs w:val="15"/>
              </w:rPr>
              <w:t>viniferum</w:t>
            </w:r>
            <w:proofErr w:type="spellEnd"/>
          </w:p>
        </w:tc>
        <w:tc>
          <w:tcPr>
            <w:tcW w:w="2334" w:type="dxa"/>
            <w:noWrap/>
            <w:vAlign w:val="bottom"/>
            <w:hideMark/>
          </w:tcPr>
          <w:p w14:paraId="0345513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GCA_013201765.1</w:t>
            </w:r>
          </w:p>
        </w:tc>
        <w:tc>
          <w:tcPr>
            <w:tcW w:w="1537" w:type="dxa"/>
            <w:gridSpan w:val="2"/>
            <w:hideMark/>
          </w:tcPr>
          <w:p w14:paraId="154A46A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CGW01</w:t>
            </w:r>
          </w:p>
        </w:tc>
        <w:tc>
          <w:tcPr>
            <w:tcW w:w="948" w:type="dxa"/>
            <w:hideMark/>
          </w:tcPr>
          <w:p w14:paraId="5D858F6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68.45</w:t>
            </w:r>
          </w:p>
        </w:tc>
      </w:tr>
      <w:tr w:rsidR="00020890" w14:paraId="44759B31" w14:textId="77777777" w:rsidTr="00C248CB">
        <w:trPr>
          <w:trHeight w:val="276"/>
          <w:jc w:val="center"/>
        </w:trPr>
        <w:tc>
          <w:tcPr>
            <w:tcW w:w="663" w:type="dxa"/>
            <w:noWrap/>
            <w:vAlign w:val="bottom"/>
            <w:hideMark/>
          </w:tcPr>
          <w:p w14:paraId="5917D88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61</w:t>
            </w:r>
          </w:p>
        </w:tc>
        <w:tc>
          <w:tcPr>
            <w:tcW w:w="2814" w:type="dxa"/>
            <w:noWrap/>
            <w:vAlign w:val="center"/>
            <w:hideMark/>
          </w:tcPr>
          <w:p w14:paraId="02DBA02C" w14:textId="77777777" w:rsidR="00020890" w:rsidRDefault="00020890">
            <w:pPr>
              <w:widowControl/>
              <w:ind w:firstLineChars="150" w:firstLine="225"/>
              <w:jc w:val="center"/>
              <w:rPr>
                <w:rFonts w:ascii="Times New Roman" w:eastAsia="宋体" w:hAnsi="Times New Roman"/>
                <w:i/>
                <w:iCs/>
                <w:color w:val="000000"/>
                <w:kern w:val="0"/>
                <w:sz w:val="15"/>
                <w:szCs w:val="15"/>
              </w:rPr>
            </w:pPr>
            <w:proofErr w:type="spellStart"/>
            <w:r>
              <w:rPr>
                <w:rFonts w:ascii="Times New Roman" w:eastAsia="宋体" w:hAnsi="Times New Roman"/>
                <w:i/>
                <w:iCs/>
                <w:color w:val="000000"/>
                <w:kern w:val="0"/>
                <w:sz w:val="15"/>
                <w:szCs w:val="15"/>
              </w:rPr>
              <w:t>Sodiomyces</w:t>
            </w:r>
            <w:proofErr w:type="spellEnd"/>
            <w:r>
              <w:rPr>
                <w:rFonts w:ascii="Times New Roman" w:eastAsia="宋体" w:hAnsi="Times New Roman"/>
                <w:i/>
                <w:iCs/>
                <w:color w:val="000000"/>
                <w:kern w:val="0"/>
                <w:sz w:val="15"/>
                <w:szCs w:val="15"/>
              </w:rPr>
              <w:t xml:space="preserve"> </w:t>
            </w:r>
            <w:proofErr w:type="spellStart"/>
            <w:r>
              <w:rPr>
                <w:rFonts w:ascii="Times New Roman" w:eastAsia="宋体" w:hAnsi="Times New Roman"/>
                <w:i/>
                <w:iCs/>
                <w:color w:val="000000"/>
                <w:kern w:val="0"/>
                <w:sz w:val="15"/>
                <w:szCs w:val="15"/>
              </w:rPr>
              <w:t>alkalinus</w:t>
            </w:r>
            <w:proofErr w:type="spellEnd"/>
          </w:p>
        </w:tc>
        <w:tc>
          <w:tcPr>
            <w:tcW w:w="2334" w:type="dxa"/>
            <w:noWrap/>
            <w:vAlign w:val="bottom"/>
            <w:hideMark/>
          </w:tcPr>
          <w:p w14:paraId="3E9C70A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GCA_003711515.1</w:t>
            </w:r>
          </w:p>
        </w:tc>
        <w:tc>
          <w:tcPr>
            <w:tcW w:w="1537" w:type="dxa"/>
            <w:gridSpan w:val="2"/>
            <w:hideMark/>
          </w:tcPr>
          <w:p w14:paraId="1299B69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F11</w:t>
            </w:r>
          </w:p>
        </w:tc>
        <w:tc>
          <w:tcPr>
            <w:tcW w:w="948" w:type="dxa"/>
            <w:hideMark/>
          </w:tcPr>
          <w:p w14:paraId="2DFFABF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43.5</w:t>
            </w:r>
          </w:p>
        </w:tc>
      </w:tr>
      <w:tr w:rsidR="00020890" w14:paraId="5181F9F8" w14:textId="77777777" w:rsidTr="00C248CB">
        <w:trPr>
          <w:trHeight w:val="276"/>
          <w:jc w:val="center"/>
        </w:trPr>
        <w:tc>
          <w:tcPr>
            <w:tcW w:w="663" w:type="dxa"/>
            <w:noWrap/>
            <w:vAlign w:val="bottom"/>
            <w:hideMark/>
          </w:tcPr>
          <w:p w14:paraId="6ECF8CE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62</w:t>
            </w:r>
          </w:p>
        </w:tc>
        <w:tc>
          <w:tcPr>
            <w:tcW w:w="2814" w:type="dxa"/>
            <w:noWrap/>
            <w:vAlign w:val="center"/>
            <w:hideMark/>
          </w:tcPr>
          <w:p w14:paraId="2B5E500B" w14:textId="77777777" w:rsidR="00020890" w:rsidRDefault="00020890">
            <w:pPr>
              <w:widowControl/>
              <w:ind w:firstLineChars="150" w:firstLine="225"/>
              <w:jc w:val="center"/>
              <w:rPr>
                <w:rFonts w:ascii="Times New Roman" w:eastAsia="宋体" w:hAnsi="Times New Roman"/>
                <w:i/>
                <w:iCs/>
                <w:color w:val="000000"/>
                <w:kern w:val="0"/>
                <w:sz w:val="15"/>
                <w:szCs w:val="15"/>
              </w:rPr>
            </w:pPr>
            <w:r>
              <w:rPr>
                <w:rFonts w:ascii="Times New Roman" w:eastAsia="宋体" w:hAnsi="Times New Roman"/>
                <w:i/>
                <w:iCs/>
                <w:color w:val="000000"/>
                <w:kern w:val="0"/>
                <w:sz w:val="15"/>
                <w:szCs w:val="15"/>
              </w:rPr>
              <w:t xml:space="preserve">Verticillium </w:t>
            </w:r>
            <w:proofErr w:type="spellStart"/>
            <w:r>
              <w:rPr>
                <w:rFonts w:ascii="Times New Roman" w:eastAsia="宋体" w:hAnsi="Times New Roman"/>
                <w:i/>
                <w:iCs/>
                <w:color w:val="000000"/>
                <w:kern w:val="0"/>
                <w:sz w:val="15"/>
                <w:szCs w:val="15"/>
              </w:rPr>
              <w:t>dahliae</w:t>
            </w:r>
            <w:proofErr w:type="spellEnd"/>
          </w:p>
        </w:tc>
        <w:tc>
          <w:tcPr>
            <w:tcW w:w="2334" w:type="dxa"/>
            <w:noWrap/>
            <w:vAlign w:val="bottom"/>
            <w:hideMark/>
          </w:tcPr>
          <w:p w14:paraId="5C3177D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GCA_000150675.2</w:t>
            </w:r>
          </w:p>
        </w:tc>
        <w:tc>
          <w:tcPr>
            <w:tcW w:w="1537" w:type="dxa"/>
            <w:gridSpan w:val="2"/>
            <w:hideMark/>
          </w:tcPr>
          <w:p w14:paraId="70CFFFCC"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VdLs.17</w:t>
            </w:r>
          </w:p>
        </w:tc>
        <w:tc>
          <w:tcPr>
            <w:tcW w:w="948" w:type="dxa"/>
            <w:hideMark/>
          </w:tcPr>
          <w:p w14:paraId="76951CE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33.8</w:t>
            </w:r>
          </w:p>
        </w:tc>
      </w:tr>
    </w:tbl>
    <w:p w14:paraId="2E412F6E" w14:textId="77777777" w:rsidR="00020890" w:rsidRPr="00020890" w:rsidRDefault="00020890" w:rsidP="00020890">
      <w:pPr>
        <w:spacing w:line="360" w:lineRule="auto"/>
        <w:rPr>
          <w:rFonts w:ascii="Times New Roman" w:eastAsia="宋体" w:hAnsi="Times New Roman"/>
          <w:color w:val="374151"/>
          <w:kern w:val="0"/>
          <w:szCs w:val="21"/>
        </w:rPr>
      </w:pPr>
    </w:p>
    <w:p w14:paraId="6EF6BBCC" w14:textId="7CB07B2B"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The fungal species included in this research comprised </w:t>
      </w:r>
      <w:r w:rsidRPr="00020890">
        <w:rPr>
          <w:rFonts w:ascii="Times New Roman" w:eastAsia="宋体" w:hAnsi="Times New Roman"/>
          <w:i/>
          <w:iCs/>
          <w:color w:val="374151"/>
          <w:kern w:val="0"/>
          <w:szCs w:val="21"/>
        </w:rPr>
        <w:t xml:space="preserve">Fusarium </w:t>
      </w:r>
      <w:proofErr w:type="spellStart"/>
      <w:r w:rsidRPr="00020890">
        <w:rPr>
          <w:rFonts w:ascii="Times New Roman" w:eastAsia="宋体" w:hAnsi="Times New Roman"/>
          <w:i/>
          <w:iCs/>
          <w:color w:val="374151"/>
          <w:kern w:val="0"/>
          <w:szCs w:val="21"/>
        </w:rPr>
        <w:t>graminearum</w:t>
      </w:r>
      <w:proofErr w:type="spellEnd"/>
      <w:r w:rsidRPr="00020890">
        <w:rPr>
          <w:rFonts w:ascii="Times New Roman" w:eastAsia="宋体" w:hAnsi="Times New Roman"/>
          <w:color w:val="374151"/>
          <w:kern w:val="0"/>
          <w:szCs w:val="21"/>
        </w:rPr>
        <w:t xml:space="preserve">, </w:t>
      </w:r>
      <w:r w:rsidRPr="00020890">
        <w:rPr>
          <w:rFonts w:ascii="Times New Roman" w:eastAsia="宋体" w:hAnsi="Times New Roman"/>
          <w:i/>
          <w:iCs/>
          <w:color w:val="374151"/>
          <w:kern w:val="0"/>
          <w:szCs w:val="21"/>
        </w:rPr>
        <w:t xml:space="preserve">Fusarium </w:t>
      </w:r>
      <w:proofErr w:type="spellStart"/>
      <w:r w:rsidRPr="00020890">
        <w:rPr>
          <w:rFonts w:ascii="Times New Roman" w:eastAsia="宋体" w:hAnsi="Times New Roman"/>
          <w:i/>
          <w:iCs/>
          <w:color w:val="374151"/>
          <w:kern w:val="0"/>
          <w:szCs w:val="21"/>
        </w:rPr>
        <w:t>oxysporum</w:t>
      </w:r>
      <w:proofErr w:type="spellEnd"/>
      <w:r w:rsidRPr="00020890">
        <w:rPr>
          <w:rFonts w:ascii="Times New Roman" w:eastAsia="宋体" w:hAnsi="Times New Roman"/>
          <w:color w:val="374151"/>
          <w:kern w:val="0"/>
          <w:szCs w:val="21"/>
        </w:rPr>
        <w:t xml:space="preserve">, </w:t>
      </w:r>
      <w:r w:rsidRPr="00020890">
        <w:rPr>
          <w:rFonts w:ascii="Times New Roman" w:eastAsia="宋体" w:hAnsi="Times New Roman"/>
          <w:i/>
          <w:iCs/>
          <w:color w:val="374151"/>
          <w:kern w:val="0"/>
          <w:szCs w:val="21"/>
        </w:rPr>
        <w:t xml:space="preserve">Sclerotinia </w:t>
      </w:r>
      <w:proofErr w:type="spellStart"/>
      <w:r w:rsidRPr="00020890">
        <w:rPr>
          <w:rFonts w:ascii="Times New Roman" w:eastAsia="宋体" w:hAnsi="Times New Roman"/>
          <w:i/>
          <w:iCs/>
          <w:color w:val="374151"/>
          <w:kern w:val="0"/>
          <w:szCs w:val="21"/>
        </w:rPr>
        <w:t>sclerotiorum</w:t>
      </w:r>
      <w:proofErr w:type="spellEnd"/>
      <w:r w:rsidRPr="00020890">
        <w:rPr>
          <w:rFonts w:ascii="Times New Roman" w:eastAsia="宋体" w:hAnsi="Times New Roman"/>
          <w:color w:val="374151"/>
          <w:kern w:val="0"/>
          <w:szCs w:val="21"/>
        </w:rPr>
        <w:t xml:space="preserve">, </w:t>
      </w:r>
      <w:r w:rsidRPr="00020890">
        <w:rPr>
          <w:rFonts w:ascii="Times New Roman" w:eastAsia="宋体" w:hAnsi="Times New Roman"/>
          <w:i/>
          <w:iCs/>
          <w:color w:val="374151"/>
          <w:kern w:val="0"/>
          <w:szCs w:val="21"/>
        </w:rPr>
        <w:t>Botrytis cinerea</w:t>
      </w:r>
      <w:r w:rsidRPr="00020890">
        <w:rPr>
          <w:rFonts w:ascii="Times New Roman" w:eastAsia="宋体" w:hAnsi="Times New Roman"/>
          <w:color w:val="374151"/>
          <w:kern w:val="0"/>
          <w:szCs w:val="21"/>
        </w:rPr>
        <w:t xml:space="preserve">, </w:t>
      </w:r>
      <w:proofErr w:type="spellStart"/>
      <w:r w:rsidRPr="00020890">
        <w:rPr>
          <w:rFonts w:ascii="Times New Roman" w:eastAsia="宋体" w:hAnsi="Times New Roman"/>
          <w:i/>
          <w:iCs/>
          <w:color w:val="374151"/>
          <w:kern w:val="0"/>
          <w:szCs w:val="21"/>
        </w:rPr>
        <w:t>Blumeria</w:t>
      </w:r>
      <w:proofErr w:type="spellEnd"/>
      <w:r w:rsidRPr="00020890">
        <w:rPr>
          <w:rFonts w:ascii="Times New Roman" w:eastAsia="宋体" w:hAnsi="Times New Roman"/>
          <w:i/>
          <w:iCs/>
          <w:color w:val="374151"/>
          <w:kern w:val="0"/>
          <w:szCs w:val="21"/>
        </w:rPr>
        <w:t xml:space="preserve"> </w:t>
      </w:r>
      <w:proofErr w:type="spellStart"/>
      <w:r w:rsidRPr="00020890">
        <w:rPr>
          <w:rFonts w:ascii="Times New Roman" w:eastAsia="宋体" w:hAnsi="Times New Roman"/>
          <w:i/>
          <w:iCs/>
          <w:color w:val="374151"/>
          <w:kern w:val="0"/>
          <w:szCs w:val="21"/>
        </w:rPr>
        <w:t>graminis</w:t>
      </w:r>
      <w:proofErr w:type="spellEnd"/>
      <w:r w:rsidRPr="00020890">
        <w:rPr>
          <w:rFonts w:ascii="Times New Roman" w:eastAsia="宋体" w:hAnsi="Times New Roman"/>
          <w:color w:val="374151"/>
          <w:kern w:val="0"/>
          <w:szCs w:val="21"/>
        </w:rPr>
        <w:t xml:space="preserve">,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i/>
          <w:iCs/>
          <w:color w:val="374151"/>
          <w:kern w:val="0"/>
          <w:szCs w:val="21"/>
        </w:rPr>
        <w:t xml:space="preserve"> </w:t>
      </w:r>
      <w:proofErr w:type="spellStart"/>
      <w:r w:rsidRPr="00020890">
        <w:rPr>
          <w:rFonts w:ascii="Times New Roman" w:eastAsia="宋体" w:hAnsi="Times New Roman"/>
          <w:i/>
          <w:iCs/>
          <w:color w:val="374151"/>
          <w:kern w:val="0"/>
          <w:szCs w:val="21"/>
        </w:rPr>
        <w:t>fructicola</w:t>
      </w:r>
      <w:proofErr w:type="spellEnd"/>
      <w:r w:rsidRPr="00020890">
        <w:rPr>
          <w:rFonts w:ascii="Times New Roman" w:eastAsia="宋体" w:hAnsi="Times New Roman"/>
          <w:color w:val="374151"/>
          <w:kern w:val="0"/>
          <w:szCs w:val="21"/>
        </w:rPr>
        <w:t xml:space="preserve">, and specifically, the </w:t>
      </w:r>
      <w:r w:rsidR="0024345E" w:rsidRPr="0024345E">
        <w:rPr>
          <w:rFonts w:ascii="Times New Roman" w:eastAsia="宋体" w:hAnsi="Times New Roman"/>
          <w:i/>
          <w:iCs/>
          <w:color w:val="374151"/>
          <w:kern w:val="0"/>
          <w:szCs w:val="21"/>
        </w:rPr>
        <w:t>C. gloeosporioides</w:t>
      </w:r>
      <w:r w:rsidRPr="00020890">
        <w:rPr>
          <w:rFonts w:ascii="Times New Roman" w:eastAsia="宋体" w:hAnsi="Times New Roman"/>
          <w:color w:val="374151"/>
          <w:kern w:val="0"/>
          <w:szCs w:val="21"/>
        </w:rPr>
        <w:t xml:space="preserve"> strain CgDa01</w:t>
      </w:r>
      <w:r w:rsidR="00BB2E03">
        <w:rPr>
          <w:rFonts w:ascii="Times New Roman" w:eastAsia="宋体" w:hAnsi="Times New Roman"/>
          <w:color w:val="374151"/>
          <w:kern w:val="0"/>
          <w:szCs w:val="21"/>
        </w:rPr>
        <w:t xml:space="preserve"> and CgDaM3</w:t>
      </w:r>
      <w:r w:rsidRPr="00020890">
        <w:rPr>
          <w:rFonts w:ascii="Times New Roman" w:eastAsia="宋体" w:hAnsi="Times New Roman"/>
          <w:color w:val="374151"/>
          <w:kern w:val="0"/>
          <w:szCs w:val="21"/>
        </w:rPr>
        <w:t>. Our team successfully isolated and propagated the CgDa01</w:t>
      </w:r>
      <w:r w:rsidR="00BB2E03" w:rsidRPr="00BB2E03">
        <w:rPr>
          <w:rFonts w:ascii="Times New Roman" w:eastAsia="宋体" w:hAnsi="Times New Roman"/>
          <w:color w:val="374151"/>
          <w:kern w:val="0"/>
          <w:szCs w:val="21"/>
        </w:rPr>
        <w:t xml:space="preserve"> </w:t>
      </w:r>
      <w:r w:rsidR="00BB2E03">
        <w:rPr>
          <w:rFonts w:ascii="Times New Roman" w:eastAsia="宋体" w:hAnsi="Times New Roman"/>
          <w:color w:val="374151"/>
          <w:kern w:val="0"/>
          <w:szCs w:val="21"/>
        </w:rPr>
        <w:t>and CgDaM3</w:t>
      </w:r>
      <w:r w:rsidRPr="00020890">
        <w:rPr>
          <w:rFonts w:ascii="Times New Roman" w:eastAsia="宋体" w:hAnsi="Times New Roman"/>
          <w:color w:val="374151"/>
          <w:kern w:val="0"/>
          <w:szCs w:val="21"/>
        </w:rPr>
        <w:t xml:space="preserve"> strain in our laboratory. </w:t>
      </w:r>
      <w:r w:rsidR="00307E43">
        <w:rPr>
          <w:rFonts w:ascii="Times New Roman" w:eastAsia="宋体" w:hAnsi="Times New Roman"/>
          <w:color w:val="374151"/>
          <w:kern w:val="0"/>
          <w:szCs w:val="21"/>
        </w:rPr>
        <w:t>T</w:t>
      </w:r>
      <w:r w:rsidR="00307E43" w:rsidRPr="00020890">
        <w:rPr>
          <w:rFonts w:ascii="Times New Roman" w:eastAsia="宋体" w:hAnsi="Times New Roman"/>
          <w:color w:val="374151"/>
          <w:kern w:val="0"/>
          <w:szCs w:val="21"/>
        </w:rPr>
        <w:t xml:space="preserve">he </w:t>
      </w:r>
      <w:r w:rsidR="0024345E" w:rsidRPr="0024345E">
        <w:rPr>
          <w:rFonts w:ascii="Times New Roman" w:eastAsia="宋体" w:hAnsi="Times New Roman"/>
          <w:i/>
          <w:iCs/>
          <w:color w:val="374151"/>
          <w:kern w:val="0"/>
          <w:szCs w:val="21"/>
        </w:rPr>
        <w:t>Colletotrichum</w:t>
      </w:r>
      <w:r w:rsidR="00307E43" w:rsidRPr="00020890">
        <w:rPr>
          <w:rFonts w:ascii="Times New Roman" w:eastAsia="宋体" w:hAnsi="Times New Roman"/>
          <w:i/>
          <w:iCs/>
          <w:color w:val="374151"/>
          <w:kern w:val="0"/>
          <w:szCs w:val="21"/>
        </w:rPr>
        <w:t xml:space="preserve"> </w:t>
      </w:r>
      <w:proofErr w:type="spellStart"/>
      <w:r w:rsidR="00307E43" w:rsidRPr="00020890">
        <w:rPr>
          <w:rFonts w:ascii="Times New Roman" w:eastAsia="宋体" w:hAnsi="Times New Roman"/>
          <w:i/>
          <w:iCs/>
          <w:color w:val="374151"/>
          <w:kern w:val="0"/>
          <w:szCs w:val="21"/>
        </w:rPr>
        <w:t>fructicola</w:t>
      </w:r>
      <w:proofErr w:type="spellEnd"/>
      <w:r w:rsidR="00307E43" w:rsidRPr="00020890">
        <w:rPr>
          <w:rFonts w:ascii="Times New Roman" w:eastAsia="宋体" w:hAnsi="Times New Roman"/>
          <w:color w:val="374151"/>
          <w:kern w:val="0"/>
          <w:szCs w:val="21"/>
        </w:rPr>
        <w:t xml:space="preserve"> strain </w:t>
      </w:r>
      <w:r w:rsidR="004A1508" w:rsidRPr="004A1508">
        <w:rPr>
          <w:rFonts w:ascii="Times New Roman" w:eastAsia="宋体" w:hAnsi="Times New Roman"/>
          <w:color w:val="374151"/>
          <w:kern w:val="0"/>
          <w:szCs w:val="21"/>
        </w:rPr>
        <w:t>gifted by the Fruit Tree Research Centre</w:t>
      </w:r>
      <w:r w:rsidR="004A1508">
        <w:rPr>
          <w:rFonts w:ascii="Times New Roman" w:eastAsia="宋体" w:hAnsi="Times New Roman"/>
          <w:color w:val="374151"/>
          <w:kern w:val="0"/>
          <w:szCs w:val="21"/>
        </w:rPr>
        <w:t>,</w:t>
      </w:r>
      <w:r w:rsidR="00307E43" w:rsidRPr="00020890">
        <w:rPr>
          <w:rFonts w:ascii="Times New Roman" w:eastAsia="宋体" w:hAnsi="Times New Roman"/>
          <w:color w:val="374151"/>
          <w:kern w:val="0"/>
          <w:szCs w:val="21"/>
        </w:rPr>
        <w:t xml:space="preserve"> </w:t>
      </w:r>
      <w:r w:rsidR="00307E43">
        <w:rPr>
          <w:rFonts w:ascii="Times New Roman" w:eastAsia="宋体" w:hAnsi="Times New Roman"/>
          <w:color w:val="374151"/>
          <w:kern w:val="0"/>
          <w:szCs w:val="21"/>
        </w:rPr>
        <w:t>NAS</w:t>
      </w:r>
      <w:r w:rsidR="00307E43" w:rsidRPr="00020890">
        <w:rPr>
          <w:rFonts w:ascii="Times New Roman" w:eastAsia="宋体" w:hAnsi="Times New Roman"/>
          <w:color w:val="374151"/>
          <w:kern w:val="0"/>
          <w:szCs w:val="21"/>
        </w:rPr>
        <w:t>.</w:t>
      </w:r>
      <w:r w:rsidR="00307E43">
        <w:rPr>
          <w:rFonts w:ascii="Times New Roman" w:eastAsia="宋体" w:hAnsi="Times New Roman"/>
          <w:color w:val="374151"/>
          <w:kern w:val="0"/>
          <w:szCs w:val="21"/>
        </w:rPr>
        <w:t xml:space="preserve"> </w:t>
      </w:r>
      <w:r w:rsidR="004A1508" w:rsidRPr="00020890">
        <w:rPr>
          <w:rFonts w:ascii="Times New Roman" w:eastAsia="宋体" w:hAnsi="Times New Roman"/>
          <w:color w:val="374151"/>
          <w:kern w:val="0"/>
          <w:szCs w:val="21"/>
        </w:rPr>
        <w:t xml:space="preserve">Additionally, </w:t>
      </w:r>
      <w:r w:rsidRPr="00020890">
        <w:rPr>
          <w:rFonts w:ascii="Times New Roman" w:eastAsia="宋体" w:hAnsi="Times New Roman"/>
          <w:color w:val="374151"/>
          <w:kern w:val="0"/>
          <w:szCs w:val="21"/>
        </w:rPr>
        <w:t xml:space="preserve">Dou's laboratory at Nanjing Agricultural University provided the other strains. </w:t>
      </w:r>
    </w:p>
    <w:p w14:paraId="0A8F6957" w14:textId="05AB331A" w:rsidR="00020890" w:rsidRPr="00020890" w:rsidRDefault="00D76620" w:rsidP="002B1496">
      <w:pPr>
        <w:pStyle w:val="2"/>
      </w:pPr>
      <w:r>
        <w:t>2</w:t>
      </w:r>
      <w:r w:rsidR="00020890" w:rsidRPr="00020890">
        <w:t>.2 Comparative Genomic Analysis</w:t>
      </w:r>
    </w:p>
    <w:p w14:paraId="3AC8D532" w14:textId="5876F339"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OrthoFinder software (version 2.5.2) was employed to analyze orthologous relationships across all coding genes found within </w:t>
      </w:r>
      <w:r w:rsidR="0024345E" w:rsidRPr="0024345E">
        <w:rPr>
          <w:rFonts w:ascii="Times New Roman" w:eastAsia="宋体" w:hAnsi="Times New Roman"/>
          <w:i/>
          <w:iCs/>
          <w:color w:val="374151"/>
          <w:kern w:val="0"/>
          <w:szCs w:val="21"/>
        </w:rPr>
        <w:t>Colletotrichum</w:t>
      </w:r>
      <w:r w:rsidR="001E33D1" w:rsidRPr="001E33D1">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&lt;EndNote&gt;&lt;Cite&gt;&lt;Author&gt;Nguyen&lt;/Author&gt;&lt;Year&gt;2019&lt;/Year&gt;&lt;RecNum&gt;23&lt;/RecNum&gt;&lt;DisplayText&gt;&lt;style size="10"&gt;[27]&lt;/style&gt;&lt;/DisplayText&gt;&lt;record&gt;&lt;rec-number&gt;23&lt;/rec-number&gt;&lt;foreign-keys&gt;&lt;key app="EN" db-id="pf0zr5sdvwaseyefxf05etfq0z9spxwfa59s" timestamp="1705640627"&gt;23&lt;/key&gt;&lt;/foreign-keys&gt;&lt;ref-type name="Journal Article"&gt;17&lt;/ref-type&gt;&lt;contributors&gt;&lt;authors&gt;&lt;author&gt;Nguyen, Hai DT&lt;/author&gt;&lt;author&gt;Sultana, Tahera&lt;/author&gt;&lt;author&gt;Kesanakurti, Prasad&lt;/author&gt;&lt;author&gt;Hambleton, Sarah %J IMA fungus&lt;/author&gt;&lt;/authors&gt;&lt;/contributors&gt;&lt;titles&gt;&lt;title&gt;&lt;style face="normal" font="default" size="100%"&gt;Genome Sequencing and Comparison of Five &lt;/style&gt;&lt;style face="italic" font="default" size="100%"&gt;Tilletia&lt;/style&gt;&lt;style face="normal" font="default" size="100%"&gt; Species to Identify Candidate Genes for the Detection of Regulated Species Infecting Wheat&lt;/style&gt;&lt;/title&gt;&lt;/titles&gt;&lt;pages&gt;1-17&lt;/pages&gt;&lt;volume&gt;10&lt;/volume&gt;&lt;number&gt;1&lt;/number&gt;&lt;dates&gt;&lt;year&gt;2019&lt;/year&gt;&lt;/dates&gt;&lt;isbn&gt;2210-6359&lt;/isbn&gt;&lt;urls&gt;&lt;/urls&gt;&lt;/record&gt;&lt;/Cite&gt;&lt;/EndNote&gt;</w:instrText>
      </w:r>
      <w:r w:rsidR="001E33D1" w:rsidRPr="001E33D1">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27" w:tooltip="Nguyen, 2019 #23" w:history="1">
        <w:r w:rsidR="00352752" w:rsidRPr="008A28D7">
          <w:rPr>
            <w:rFonts w:ascii="Times New Roman" w:eastAsia="宋体" w:hAnsi="Times New Roman"/>
            <w:noProof/>
            <w:color w:val="374151"/>
            <w:kern w:val="0"/>
            <w:sz w:val="20"/>
            <w:szCs w:val="21"/>
          </w:rPr>
          <w:t>27</w:t>
        </w:r>
      </w:hyperlink>
      <w:r w:rsidR="008A28D7" w:rsidRPr="008A28D7">
        <w:rPr>
          <w:rFonts w:ascii="Times New Roman" w:eastAsia="宋体" w:hAnsi="Times New Roman"/>
          <w:noProof/>
          <w:color w:val="374151"/>
          <w:kern w:val="0"/>
          <w:sz w:val="20"/>
          <w:szCs w:val="21"/>
        </w:rPr>
        <w:t>]</w:t>
      </w:r>
      <w:r w:rsidR="001E33D1" w:rsidRPr="001E33D1">
        <w:rPr>
          <w:rFonts w:ascii="Times New Roman" w:eastAsia="宋体" w:hAnsi="Times New Roman"/>
          <w:color w:val="374151"/>
          <w:kern w:val="0"/>
          <w:szCs w:val="21"/>
        </w:rPr>
        <w:fldChar w:fldCharType="end"/>
      </w:r>
      <w:r w:rsidRPr="00020890">
        <w:rPr>
          <w:rFonts w:ascii="Times New Roman" w:eastAsia="宋体" w:hAnsi="Times New Roman"/>
          <w:color w:val="374151"/>
          <w:kern w:val="0"/>
          <w:szCs w:val="21"/>
        </w:rPr>
        <w:t xml:space="preserve">. The analysis involved utilizing complete proteome sequences from 60 different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color w:val="374151"/>
          <w:kern w:val="0"/>
          <w:szCs w:val="21"/>
        </w:rPr>
        <w:t xml:space="preserve"> fungi, with the default settings of the software recommended. Genes identified exclusive to </w:t>
      </w:r>
      <w:r w:rsidR="00EB2CC5">
        <w:rPr>
          <w:rFonts w:ascii="Times New Roman" w:eastAsia="宋体" w:hAnsi="Times New Roman"/>
          <w:color w:val="374151"/>
          <w:kern w:val="0"/>
          <w:szCs w:val="21"/>
        </w:rPr>
        <w:t xml:space="preserve">all </w:t>
      </w:r>
      <w:r w:rsidRPr="00020890">
        <w:rPr>
          <w:rFonts w:ascii="Times New Roman" w:eastAsia="宋体" w:hAnsi="Times New Roman"/>
          <w:color w:val="374151"/>
          <w:kern w:val="0"/>
          <w:szCs w:val="21"/>
        </w:rPr>
        <w:t xml:space="preserve">the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i/>
          <w:iCs/>
          <w:color w:val="374151"/>
          <w:kern w:val="0"/>
          <w:szCs w:val="21"/>
        </w:rPr>
        <w:t xml:space="preserve"> gloeosporioides</w:t>
      </w:r>
      <w:r w:rsidRPr="00020890">
        <w:rPr>
          <w:rFonts w:ascii="Times New Roman" w:eastAsia="宋体" w:hAnsi="Times New Roman"/>
          <w:color w:val="374151"/>
          <w:kern w:val="0"/>
          <w:szCs w:val="21"/>
        </w:rPr>
        <w:t xml:space="preserve"> strains—absent in the genomes of other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color w:val="374151"/>
          <w:kern w:val="0"/>
          <w:szCs w:val="21"/>
        </w:rPr>
        <w:t xml:space="preserve"> species—were categorized as unique to </w:t>
      </w:r>
      <w:r w:rsidR="0024345E" w:rsidRPr="0024345E">
        <w:rPr>
          <w:rFonts w:ascii="Times New Roman" w:eastAsia="宋体" w:hAnsi="Times New Roman"/>
          <w:i/>
          <w:iCs/>
          <w:color w:val="374151"/>
          <w:kern w:val="0"/>
          <w:szCs w:val="21"/>
        </w:rPr>
        <w:t>C. gloeosporioides</w:t>
      </w:r>
      <w:r w:rsidRPr="00020890">
        <w:rPr>
          <w:rFonts w:ascii="Times New Roman" w:eastAsia="宋体" w:hAnsi="Times New Roman"/>
          <w:color w:val="374151"/>
          <w:kern w:val="0"/>
          <w:szCs w:val="21"/>
        </w:rPr>
        <w:t>.</w:t>
      </w:r>
      <w:r w:rsidR="00FE6D52" w:rsidRPr="00FE6D52">
        <w:t xml:space="preserve"> </w:t>
      </w:r>
      <w:r w:rsidR="00FE6D52" w:rsidRPr="00FE6D52">
        <w:rPr>
          <w:rFonts w:ascii="Times New Roman" w:eastAsia="宋体" w:hAnsi="Times New Roman"/>
          <w:color w:val="374151"/>
          <w:kern w:val="0"/>
          <w:szCs w:val="21"/>
        </w:rPr>
        <w:t xml:space="preserve">We then performed </w:t>
      </w:r>
      <w:proofErr w:type="spellStart"/>
      <w:r w:rsidR="00FE6D52" w:rsidRPr="00FE6D52">
        <w:rPr>
          <w:rFonts w:ascii="Times New Roman" w:eastAsia="宋体" w:hAnsi="Times New Roman"/>
          <w:color w:val="374151"/>
          <w:kern w:val="0"/>
          <w:szCs w:val="21"/>
        </w:rPr>
        <w:t>ClustalW</w:t>
      </w:r>
      <w:proofErr w:type="spellEnd"/>
      <w:r w:rsidR="00FE6D52" w:rsidRPr="00FE6D52">
        <w:rPr>
          <w:rFonts w:ascii="Times New Roman" w:eastAsia="宋体" w:hAnsi="Times New Roman"/>
          <w:color w:val="374151"/>
          <w:kern w:val="0"/>
          <w:szCs w:val="21"/>
        </w:rPr>
        <w:t xml:space="preserve"> multiple </w:t>
      </w:r>
      <w:r w:rsidR="00FE6D52">
        <w:rPr>
          <w:rFonts w:ascii="Times New Roman" w:eastAsia="宋体" w:hAnsi="Times New Roman" w:hint="eastAsia"/>
          <w:color w:val="374151"/>
          <w:kern w:val="0"/>
          <w:szCs w:val="21"/>
        </w:rPr>
        <w:t>alignment</w:t>
      </w:r>
      <w:r w:rsidR="00FE6D52" w:rsidRPr="00FE6D52">
        <w:rPr>
          <w:rFonts w:ascii="Times New Roman" w:eastAsia="宋体" w:hAnsi="Times New Roman"/>
          <w:color w:val="374151"/>
          <w:kern w:val="0"/>
          <w:szCs w:val="21"/>
        </w:rPr>
        <w:t xml:space="preserve"> comparison using </w:t>
      </w:r>
      <w:proofErr w:type="spellStart"/>
      <w:r w:rsidR="00FE6D52" w:rsidRPr="00FE6D52">
        <w:rPr>
          <w:rFonts w:ascii="Times New Roman" w:eastAsia="宋体" w:hAnsi="Times New Roman"/>
          <w:color w:val="374151"/>
          <w:kern w:val="0"/>
          <w:szCs w:val="21"/>
        </w:rPr>
        <w:t>BioEdit</w:t>
      </w:r>
      <w:proofErr w:type="spellEnd"/>
      <w:r w:rsidR="00FE6D52" w:rsidRPr="00FE6D52">
        <w:rPr>
          <w:rFonts w:ascii="Times New Roman" w:eastAsia="宋体" w:hAnsi="Times New Roman"/>
          <w:color w:val="374151"/>
          <w:kern w:val="0"/>
          <w:szCs w:val="21"/>
        </w:rPr>
        <w:t xml:space="preserve"> (v7.2.5)</w:t>
      </w:r>
      <w:r w:rsidR="00B02555">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&lt;EndNote&gt;&lt;Cite&gt;&lt;Author&gt;Hall&lt;/Author&gt;&lt;Year&gt;2011&lt;/Year&gt;&lt;RecNum&gt;34&lt;/RecNum&gt;&lt;DisplayText&gt;&lt;style size="10"&gt;[28]&lt;/style&gt;&lt;/DisplayText&gt;&lt;record&gt;&lt;rec-number&gt;34&lt;/rec-number&gt;&lt;foreign-keys&gt;&lt;key app="EN" db-id="pf0zr5sdvwaseyefxf05etfq0z9spxwfa59s" timestamp="1705651442"&gt;34&lt;/key&gt;&lt;/foreign-keys&gt;&lt;ref-type name="Journal Article"&gt;17&lt;/ref-type&gt;&lt;contributors&gt;&lt;authors&gt;&lt;author&gt;Hall, Tom&lt;/author&gt;&lt;author&gt;Biosciences, Ibis&lt;/author&gt;&lt;author&gt;Carlsbad, CJGBB %J GERF Bull Biosci&lt;/author&gt;&lt;/authors&gt;&lt;/contributors&gt;&lt;titles&gt;&lt;title&gt;BioEdit: an Important Software for Molecular Biology&lt;/title&gt;&lt;/titles&gt;&lt;pages&gt;60-61&lt;/pages&gt;&lt;volume&gt;2&lt;/volume&gt;&lt;number&gt;1&lt;/number&gt;&lt;dates&gt;&lt;year&gt;2011&lt;/year&gt;&lt;/dates&gt;&lt;urls&gt;&lt;/urls&gt;&lt;/record&gt;&lt;/Cite&gt;&lt;/EndNote&gt;</w:instrText>
      </w:r>
      <w:r w:rsidR="00B02555">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28" w:tooltip="Hall, 2011 #34" w:history="1">
        <w:r w:rsidR="00352752" w:rsidRPr="008A28D7">
          <w:rPr>
            <w:rFonts w:ascii="Times New Roman" w:eastAsia="宋体" w:hAnsi="Times New Roman"/>
            <w:noProof/>
            <w:color w:val="374151"/>
            <w:kern w:val="0"/>
            <w:sz w:val="20"/>
            <w:szCs w:val="21"/>
          </w:rPr>
          <w:t>28</w:t>
        </w:r>
      </w:hyperlink>
      <w:r w:rsidR="008A28D7" w:rsidRPr="008A28D7">
        <w:rPr>
          <w:rFonts w:ascii="Times New Roman" w:eastAsia="宋体" w:hAnsi="Times New Roman"/>
          <w:noProof/>
          <w:color w:val="374151"/>
          <w:kern w:val="0"/>
          <w:sz w:val="20"/>
          <w:szCs w:val="21"/>
        </w:rPr>
        <w:t>]</w:t>
      </w:r>
      <w:r w:rsidR="00B02555">
        <w:rPr>
          <w:rFonts w:ascii="Times New Roman" w:eastAsia="宋体" w:hAnsi="Times New Roman"/>
          <w:color w:val="374151"/>
          <w:kern w:val="0"/>
          <w:szCs w:val="21"/>
        </w:rPr>
        <w:fldChar w:fldCharType="end"/>
      </w:r>
      <w:r w:rsidR="00FE6D52" w:rsidRPr="00FE6D52">
        <w:rPr>
          <w:rFonts w:ascii="Times New Roman" w:eastAsia="宋体" w:hAnsi="Times New Roman"/>
          <w:color w:val="374151"/>
          <w:kern w:val="0"/>
          <w:szCs w:val="21"/>
        </w:rPr>
        <w:t xml:space="preserve"> software with default parameters to manually screen for conserved fragments in each immediate homologous group. </w:t>
      </w:r>
      <w:r w:rsidR="00D442D4" w:rsidRPr="00D442D4">
        <w:rPr>
          <w:rFonts w:ascii="Times New Roman" w:eastAsia="宋体" w:hAnsi="Times New Roman"/>
          <w:color w:val="374151"/>
          <w:kern w:val="0"/>
          <w:szCs w:val="21"/>
        </w:rPr>
        <w:t xml:space="preserve">Sequences present in all </w:t>
      </w:r>
      <w:r w:rsidR="0024345E" w:rsidRPr="0024345E">
        <w:rPr>
          <w:rFonts w:ascii="Times New Roman" w:eastAsia="宋体" w:hAnsi="Times New Roman"/>
          <w:i/>
          <w:iCs/>
          <w:color w:val="374151"/>
          <w:kern w:val="0"/>
          <w:szCs w:val="21"/>
        </w:rPr>
        <w:t>C. gloeosporioides</w:t>
      </w:r>
      <w:r w:rsidR="00D442D4" w:rsidRPr="00D442D4">
        <w:rPr>
          <w:rFonts w:ascii="Times New Roman" w:eastAsia="宋体" w:hAnsi="Times New Roman"/>
          <w:color w:val="374151"/>
          <w:kern w:val="0"/>
          <w:szCs w:val="21"/>
        </w:rPr>
        <w:t xml:space="preserve"> genomes were selected through the NCBI web interface</w:t>
      </w:r>
      <w:r w:rsidR="0056543E">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&lt;EndNote&gt;&lt;Cite&gt;&lt;Author&gt;Johnson&lt;/Author&gt;&lt;Year&gt;2008&lt;/Year&gt;&lt;RecNum&gt;35&lt;/RecNum&gt;&lt;DisplayText&gt;&lt;style size="10"&gt;[29]&lt;/style&gt;&lt;/DisplayText&gt;&lt;record&gt;&lt;rec-number&gt;35&lt;/rec-number&gt;&lt;foreign-keys&gt;&lt;key app="EN" db-id="pf0zr5sdvwaseyefxf05etfq0z9spxwfa59s" timestamp="1705651503"&gt;35&lt;/key&gt;&lt;/foreign-keys&gt;&lt;ref-type name="Journal Article"&gt;17&lt;/ref-type&gt;&lt;contributors&gt;&lt;authors&gt;&lt;author&gt;Johnson, Mark&lt;/author&gt;&lt;author&gt;Zaretskaya, Irena&lt;/author&gt;&lt;author&gt;Raytselis, Yan&lt;/author&gt;&lt;author&gt;Merezhuk, Yuri&lt;/author&gt;&lt;author&gt;McGinnis, Scott&lt;/author&gt;&lt;author&gt;Madden, Thomas L %J Nucleic acids research&lt;/author&gt;&lt;/authors&gt;&lt;/contributors&gt;&lt;titles&gt;&lt;title&gt;NCBI BLAST: a Better Web Interface&lt;/title&gt;&lt;/titles&gt;&lt;pages&gt;W5-W9&lt;/pages&gt;&lt;volume&gt;36&lt;/volume&gt;&lt;number&gt;suppl_2&lt;/number&gt;&lt;dates&gt;&lt;year&gt;2008&lt;/year&gt;&lt;/dates&gt;&lt;isbn&gt;0305-1048&lt;/isbn&gt;&lt;urls&gt;&lt;/urls&gt;&lt;/record&gt;&lt;/Cite&gt;&lt;/EndNote&gt;</w:instrText>
      </w:r>
      <w:r w:rsidR="0056543E">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29" w:tooltip="Johnson, 2008 #35" w:history="1">
        <w:r w:rsidR="00352752" w:rsidRPr="008A28D7">
          <w:rPr>
            <w:rFonts w:ascii="Times New Roman" w:eastAsia="宋体" w:hAnsi="Times New Roman"/>
            <w:noProof/>
            <w:color w:val="374151"/>
            <w:kern w:val="0"/>
            <w:sz w:val="20"/>
            <w:szCs w:val="21"/>
          </w:rPr>
          <w:t>29</w:t>
        </w:r>
      </w:hyperlink>
      <w:r w:rsidR="008A28D7" w:rsidRPr="008A28D7">
        <w:rPr>
          <w:rFonts w:ascii="Times New Roman" w:eastAsia="宋体" w:hAnsi="Times New Roman"/>
          <w:noProof/>
          <w:color w:val="374151"/>
          <w:kern w:val="0"/>
          <w:sz w:val="20"/>
          <w:szCs w:val="21"/>
        </w:rPr>
        <w:t>]</w:t>
      </w:r>
      <w:r w:rsidR="0056543E">
        <w:rPr>
          <w:rFonts w:ascii="Times New Roman" w:eastAsia="宋体" w:hAnsi="Times New Roman"/>
          <w:color w:val="374151"/>
          <w:kern w:val="0"/>
          <w:szCs w:val="21"/>
        </w:rPr>
        <w:fldChar w:fldCharType="end"/>
      </w:r>
      <w:r w:rsidR="00D442D4" w:rsidRPr="00D442D4">
        <w:rPr>
          <w:rFonts w:ascii="Times New Roman" w:eastAsia="宋体" w:hAnsi="Times New Roman"/>
          <w:color w:val="374151"/>
          <w:kern w:val="0"/>
          <w:szCs w:val="21"/>
        </w:rPr>
        <w:t>. They were used for the next step of molecular marker design.</w:t>
      </w:r>
    </w:p>
    <w:p w14:paraId="45A7A78B" w14:textId="4D0FE470" w:rsidR="00020890" w:rsidRPr="00020890" w:rsidRDefault="00D76620" w:rsidP="002B1496">
      <w:pPr>
        <w:pStyle w:val="2"/>
      </w:pPr>
      <w:r>
        <w:lastRenderedPageBreak/>
        <w:t>2</w:t>
      </w:r>
      <w:r w:rsidR="00020890" w:rsidRPr="00020890">
        <w:t xml:space="preserve">.3 Fungal Cultivation and Genomic DNA Extraction </w:t>
      </w:r>
    </w:p>
    <w:p w14:paraId="4BD36B2B" w14:textId="2EE2C95F"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The fungi were cultivated on Potato Dextrose Agar (PDA) medium and incubated at 28°C for 5 days. Mycelium from the actively growing margin of the culture was carefully transferred to fresh plates to establish pure, isolated colonies by incubating under the same conditions. From these colonies, mycelium was introduced into Potato Dextrose Broth (PDB) medium and incubated for 2 days. After the incubation period, the culture was filtered, and the mycelium was collected, promptly frozen in liquid nitrogen, and ground to a fine powder. The genomic DNA was then extracted from the powdery mycelium using the </w:t>
      </w:r>
      <w:r w:rsidR="0056543E" w:rsidRPr="0056543E">
        <w:rPr>
          <w:rFonts w:ascii="Times New Roman" w:eastAsia="宋体" w:hAnsi="Times New Roman"/>
          <w:color w:val="374151"/>
          <w:kern w:val="0"/>
          <w:szCs w:val="21"/>
        </w:rPr>
        <w:t xml:space="preserve">modified </w:t>
      </w:r>
      <w:r w:rsidRPr="00020890">
        <w:rPr>
          <w:rFonts w:ascii="Times New Roman" w:eastAsia="宋体" w:hAnsi="Times New Roman"/>
          <w:color w:val="374151"/>
          <w:kern w:val="0"/>
          <w:szCs w:val="21"/>
        </w:rPr>
        <w:t>CTAB method</w:t>
      </w:r>
      <w:r w:rsidR="0056543E">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&lt;EndNote&gt;&lt;Cite&gt;&lt;Author&gt;Aamir&lt;/Author&gt;&lt;Year&gt;2015&lt;/Year&gt;&lt;RecNum&gt;36&lt;/RecNum&gt;&lt;DisplayText&gt;&lt;style size="10"&gt;[30]&lt;/style&gt;&lt;/DisplayText&gt;&lt;record&gt;&lt;rec-number&gt;36&lt;/rec-number&gt;&lt;foreign-keys&gt;&lt;key app="EN" db-id="pf0zr5sdvwaseyefxf05etfq0z9spxwfa59s" timestamp="1705651723"&gt;36&lt;/key&gt;&lt;key app="ENWeb" db-id=""&gt;0&lt;/key&gt;&lt;/foreign-keys&gt;&lt;ref-type name="Journal Article"&gt;17&lt;/ref-type&gt;&lt;contributors&gt;&lt;authors&gt;&lt;author&gt;Aamir, S.&lt;/author&gt;&lt;/authors&gt;&lt;/contributors&gt;&lt;titles&gt;&lt;title&gt;A Rapid and Efficient Method of fungal Genomic DNA Extraction, Suitable for PCR Based Molecular Methods&lt;/title&gt;&lt;secondary-title&gt;Plant Pathology &amp;amp; Quarantine&lt;/secondary-title&gt;&lt;/titles&gt;&lt;periodical&gt;&lt;full-title&gt;Plant Pathology &amp;amp; Quarantine&lt;/full-title&gt;&lt;/periodical&gt;&lt;pages&gt;74-81&lt;/pages&gt;&lt;volume&gt;5&lt;/volume&gt;&lt;number&gt;2&lt;/number&gt;&lt;section&gt;74&lt;/section&gt;&lt;dates&gt;&lt;year&gt;2015&lt;/year&gt;&lt;/dates&gt;&lt;isbn&gt;22292217&lt;/isbn&gt;&lt;urls&gt;&lt;/urls&gt;&lt;electronic-resource-num&gt;10.5943/ppq/5/2/6&lt;/electronic-resource-num&gt;&lt;/record&gt;&lt;/Cite&gt;&lt;/EndNote&gt;</w:instrText>
      </w:r>
      <w:r w:rsidR="0056543E">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30" w:tooltip="Aamir, 2015 #36" w:history="1">
        <w:r w:rsidR="00352752" w:rsidRPr="008A28D7">
          <w:rPr>
            <w:rFonts w:ascii="Times New Roman" w:eastAsia="宋体" w:hAnsi="Times New Roman"/>
            <w:noProof/>
            <w:color w:val="374151"/>
            <w:kern w:val="0"/>
            <w:sz w:val="20"/>
            <w:szCs w:val="21"/>
          </w:rPr>
          <w:t>30</w:t>
        </w:r>
      </w:hyperlink>
      <w:r w:rsidR="008A28D7" w:rsidRPr="008A28D7">
        <w:rPr>
          <w:rFonts w:ascii="Times New Roman" w:eastAsia="宋体" w:hAnsi="Times New Roman"/>
          <w:noProof/>
          <w:color w:val="374151"/>
          <w:kern w:val="0"/>
          <w:sz w:val="20"/>
          <w:szCs w:val="21"/>
        </w:rPr>
        <w:t>]</w:t>
      </w:r>
      <w:r w:rsidR="0056543E">
        <w:rPr>
          <w:rFonts w:ascii="Times New Roman" w:eastAsia="宋体" w:hAnsi="Times New Roman"/>
          <w:color w:val="374151"/>
          <w:kern w:val="0"/>
          <w:szCs w:val="21"/>
        </w:rPr>
        <w:fldChar w:fldCharType="end"/>
      </w:r>
      <w:r w:rsidRPr="00020890">
        <w:rPr>
          <w:rFonts w:ascii="Times New Roman" w:eastAsia="宋体" w:hAnsi="Times New Roman"/>
          <w:color w:val="374151"/>
          <w:kern w:val="0"/>
          <w:szCs w:val="21"/>
        </w:rPr>
        <w:t xml:space="preserve">. </w:t>
      </w:r>
    </w:p>
    <w:p w14:paraId="08C32B23" w14:textId="77777777"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The detailed steps of the extraction process were as follows: (1) Approximately 0.3 g of plant or fungal tissue was placed in a 2 mL centrifuge tube containing 2 sterile steel beads. The contents were frozen in liquid nitrogen and then ground using a ball mill; (2) To the powdered tissue, 800 μL of CTAB extraction buffer (with 2% CTAB, 100 mmol/L Tris-HCl at pH 8.0, 20 mmol/L EDTA, 1.4 mol/L NaCl, and 2% β-</w:t>
      </w:r>
      <w:proofErr w:type="spellStart"/>
      <w:r w:rsidRPr="00020890">
        <w:rPr>
          <w:rFonts w:ascii="Times New Roman" w:eastAsia="宋体" w:hAnsi="Times New Roman"/>
          <w:color w:val="374151"/>
          <w:kern w:val="0"/>
          <w:szCs w:val="21"/>
        </w:rPr>
        <w:t>mercaptoethanol</w:t>
      </w:r>
      <w:proofErr w:type="spellEnd"/>
      <w:r w:rsidRPr="00020890">
        <w:rPr>
          <w:rFonts w:ascii="Times New Roman" w:eastAsia="宋体" w:hAnsi="Times New Roman"/>
          <w:color w:val="374151"/>
          <w:kern w:val="0"/>
          <w:szCs w:val="21"/>
        </w:rPr>
        <w:t xml:space="preserve">) was added, and the suspension was incubated at 65°C for 1 hour, inverted every 15 minutes for thorough mixing; (3) Following incubation, 800 μL of </w:t>
      </w:r>
      <w:proofErr w:type="spellStart"/>
      <w:r w:rsidRPr="00020890">
        <w:rPr>
          <w:rFonts w:ascii="Times New Roman" w:eastAsia="宋体" w:hAnsi="Times New Roman"/>
          <w:color w:val="374151"/>
          <w:kern w:val="0"/>
          <w:szCs w:val="21"/>
        </w:rPr>
        <w:t>phenol:chloroform:isoamyl</w:t>
      </w:r>
      <w:proofErr w:type="spellEnd"/>
      <w:r w:rsidRPr="00020890">
        <w:rPr>
          <w:rFonts w:ascii="Times New Roman" w:eastAsia="宋体" w:hAnsi="Times New Roman"/>
          <w:color w:val="374151"/>
          <w:kern w:val="0"/>
          <w:szCs w:val="21"/>
        </w:rPr>
        <w:t xml:space="preserve"> alcohol (25:24:1) was added, the tube was inverted for mixing, and then centrifuged at 12,000 rpm for 10 minutes, after which the aqueous phase was transferred to a new 2 mL centrifuge tube; (4) An equal volume of </w:t>
      </w:r>
      <w:proofErr w:type="spellStart"/>
      <w:r w:rsidRPr="00020890">
        <w:rPr>
          <w:rFonts w:ascii="Times New Roman" w:eastAsia="宋体" w:hAnsi="Times New Roman"/>
          <w:color w:val="374151"/>
          <w:kern w:val="0"/>
          <w:szCs w:val="21"/>
        </w:rPr>
        <w:t>chloroform:isoamyl</w:t>
      </w:r>
      <w:proofErr w:type="spellEnd"/>
      <w:r w:rsidRPr="00020890">
        <w:rPr>
          <w:rFonts w:ascii="Times New Roman" w:eastAsia="宋体" w:hAnsi="Times New Roman"/>
          <w:color w:val="374151"/>
          <w:kern w:val="0"/>
          <w:szCs w:val="21"/>
        </w:rPr>
        <w:t xml:space="preserve"> alcohol (24:1) was added, mixed by inversion, centrifuged at 12,000 rpm for 10 minutes, and the aqueous phase was again transferred, this time to a new 1.5 mL centrifuge tube; (5) To this, 0.6 volumes of isopropanol were added, and the mixture was incubated at -20°C for at least 30 minutes for DNA precipitation; (6) The precipitated DNA was pelleted by centrifugation at 12,000 rpm for 10 minutes, the supernatant was discarded, and the DNA pellet was washed twice with 75% ethanol. Thereafter, the DNA pellet was dried in a vacuum dryer for about 40 minutes before being dissolved in water. The DNA concentration was quantified using a spectrophotometer, and the DNA was stored at -20°C for later use.</w:t>
      </w:r>
    </w:p>
    <w:p w14:paraId="425AA160" w14:textId="35F8111C" w:rsidR="00020890" w:rsidRPr="00020890" w:rsidRDefault="00D76620" w:rsidP="002B1496">
      <w:pPr>
        <w:pStyle w:val="2"/>
      </w:pPr>
      <w:r>
        <w:t>2</w:t>
      </w:r>
      <w:r w:rsidR="00020890" w:rsidRPr="00020890">
        <w:t>.4 Primer Design and Specificity Identification</w:t>
      </w:r>
    </w:p>
    <w:p w14:paraId="29EDBA8A" w14:textId="3014502B" w:rsid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Primers were designed to correspond with the specific gene sequences identified in section 1.2, focusing on the conserved regions within nine of these sequences, utilizing the Primer Premier 5.0</w:t>
      </w:r>
      <w:r w:rsidR="00DC1DBD">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&lt;EndNote&gt;&lt;Cite&gt;&lt;Author&gt;Lalitha&lt;/Author&gt;&lt;Year&gt;2000&lt;/Year&gt;&lt;RecNum&gt;50&lt;/RecNum&gt;&lt;DisplayText&gt;&lt;style size="10"&gt;[31]&lt;/style&gt;&lt;/DisplayText&gt;&lt;record&gt;&lt;rec-number&gt;50&lt;/rec-number&gt;&lt;foreign-keys&gt;&lt;key app="EN" db-id="pf0zr5sdvwaseyefxf05etfq0z9spxwfa59s" timestamp="1706095571"&gt;50&lt;/key&gt;&lt;/foreign-keys&gt;&lt;ref-type name="Journal Article"&gt;17&lt;/ref-type&gt;&lt;contributors&gt;&lt;authors&gt;&lt;author&gt;Lalitha, SJBS %J Biotech Software&lt;/author&gt;&lt;author&gt;Internet Report: The Computer Software Journal for Scient&lt;/author&gt;&lt;/authors&gt;&lt;/contributors&gt;&lt;titles&gt;&lt;title&gt;Primer Premier 5&lt;/title&gt;&lt;/titles&gt;&lt;pages&gt;270-272&lt;/pages&gt;&lt;volume&gt;1&lt;/volume&gt;&lt;number&gt;6&lt;/number&gt;&lt;dates&gt;&lt;year&gt;2000&lt;/year&gt;&lt;/dates&gt;&lt;isbn&gt;1527-9162&lt;/isbn&gt;&lt;urls&gt;&lt;/urls&gt;&lt;/record&gt;&lt;/Cite&gt;&lt;/EndNote&gt;</w:instrText>
      </w:r>
      <w:r w:rsidR="00DC1DBD">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31" w:tooltip="Lalitha, 2000 #50" w:history="1">
        <w:r w:rsidR="00352752" w:rsidRPr="008A28D7">
          <w:rPr>
            <w:rFonts w:ascii="Times New Roman" w:eastAsia="宋体" w:hAnsi="Times New Roman"/>
            <w:noProof/>
            <w:color w:val="374151"/>
            <w:kern w:val="0"/>
            <w:sz w:val="20"/>
            <w:szCs w:val="21"/>
          </w:rPr>
          <w:t>31</w:t>
        </w:r>
      </w:hyperlink>
      <w:r w:rsidR="008A28D7" w:rsidRPr="008A28D7">
        <w:rPr>
          <w:rFonts w:ascii="Times New Roman" w:eastAsia="宋体" w:hAnsi="Times New Roman"/>
          <w:noProof/>
          <w:color w:val="374151"/>
          <w:kern w:val="0"/>
          <w:sz w:val="20"/>
          <w:szCs w:val="21"/>
        </w:rPr>
        <w:t>]</w:t>
      </w:r>
      <w:r w:rsidR="00DC1DBD">
        <w:rPr>
          <w:rFonts w:ascii="Times New Roman" w:eastAsia="宋体" w:hAnsi="Times New Roman"/>
          <w:color w:val="374151"/>
          <w:kern w:val="0"/>
          <w:szCs w:val="21"/>
        </w:rPr>
        <w:fldChar w:fldCharType="end"/>
      </w:r>
      <w:r w:rsidRPr="00020890">
        <w:rPr>
          <w:rFonts w:ascii="Times New Roman" w:eastAsia="宋体" w:hAnsi="Times New Roman"/>
          <w:color w:val="374151"/>
          <w:kern w:val="0"/>
          <w:szCs w:val="21"/>
        </w:rPr>
        <w:t xml:space="preserve"> software for assistance. To evaluate the specificity of the designed primers, polymerase chain reaction (PCR) assays were performed. The total reaction volume for each PCR was 20 μL, </w:t>
      </w:r>
      <w:r w:rsidRPr="00020890">
        <w:rPr>
          <w:rFonts w:ascii="Times New Roman" w:eastAsia="宋体" w:hAnsi="Times New Roman"/>
          <w:color w:val="374151"/>
          <w:kern w:val="0"/>
          <w:szCs w:val="21"/>
        </w:rPr>
        <w:lastRenderedPageBreak/>
        <w:t xml:space="preserve">which comprised the following: 10 μL of Taq Green Mix (sourced from </w:t>
      </w:r>
      <w:proofErr w:type="spellStart"/>
      <w:r w:rsidRPr="00020890">
        <w:rPr>
          <w:rFonts w:ascii="Times New Roman" w:eastAsia="宋体" w:hAnsi="Times New Roman"/>
          <w:color w:val="374151"/>
          <w:kern w:val="0"/>
          <w:szCs w:val="21"/>
        </w:rPr>
        <w:t>Vazyme</w:t>
      </w:r>
      <w:proofErr w:type="spellEnd"/>
      <w:r w:rsidRPr="00020890">
        <w:rPr>
          <w:rFonts w:ascii="Times New Roman" w:eastAsia="宋体" w:hAnsi="Times New Roman"/>
          <w:color w:val="374151"/>
          <w:kern w:val="0"/>
          <w:szCs w:val="21"/>
        </w:rPr>
        <w:t xml:space="preserve"> Biotechnology Co., Ltd.), 0.5 μL of each forward and reverse primer (concentration of 10 </w:t>
      </w:r>
      <w:proofErr w:type="spellStart"/>
      <w:r w:rsidRPr="00020890">
        <w:rPr>
          <w:rFonts w:ascii="Times New Roman" w:eastAsia="宋体" w:hAnsi="Times New Roman"/>
          <w:color w:val="374151"/>
          <w:kern w:val="0"/>
          <w:szCs w:val="21"/>
        </w:rPr>
        <w:t>μM</w:t>
      </w:r>
      <w:proofErr w:type="spellEnd"/>
      <w:r w:rsidRPr="00020890">
        <w:rPr>
          <w:rFonts w:ascii="Times New Roman" w:eastAsia="宋体" w:hAnsi="Times New Roman"/>
          <w:color w:val="374151"/>
          <w:kern w:val="0"/>
          <w:szCs w:val="21"/>
        </w:rPr>
        <w:t>), 1 μL of the template DNA (concentration at 100 ng/μL), and 8 μL of ddH</w:t>
      </w:r>
      <w:r w:rsidRPr="00020890">
        <w:rPr>
          <w:rFonts w:ascii="Times New Roman" w:eastAsia="宋体" w:hAnsi="Times New Roman"/>
          <w:color w:val="374151"/>
          <w:kern w:val="0"/>
          <w:szCs w:val="21"/>
          <w:vertAlign w:val="subscript"/>
        </w:rPr>
        <w:t>2</w:t>
      </w:r>
      <w:r w:rsidRPr="00020890">
        <w:rPr>
          <w:rFonts w:ascii="Times New Roman" w:eastAsia="宋体" w:hAnsi="Times New Roman"/>
          <w:color w:val="374151"/>
          <w:kern w:val="0"/>
          <w:szCs w:val="21"/>
        </w:rPr>
        <w:t xml:space="preserve">O. The PCR conditions included an initial denaturation step at 95°C for 5 minutes, followed by 35 cycles, each cycle consisting of denaturation at 95°C for 15 seconds, annealing at 58°C for 15 seconds, and extension at 72°C for 30 seconds. A final extension was carried out at 72°C for 10 minutes. The resultant PCR products were then subjected to analysis via 1% agarose gel electrophoresis. </w:t>
      </w:r>
      <w:r w:rsidRPr="00020890">
        <w:rPr>
          <w:rFonts w:ascii="Times New Roman" w:eastAsia="宋体" w:hAnsi="Times New Roman" w:hint="eastAsia"/>
          <w:color w:val="374151"/>
          <w:kern w:val="0"/>
          <w:szCs w:val="21"/>
        </w:rPr>
        <w:t>P</w:t>
      </w:r>
      <w:r w:rsidRPr="00020890">
        <w:rPr>
          <w:rFonts w:ascii="Times New Roman" w:eastAsia="宋体" w:hAnsi="Times New Roman"/>
          <w:color w:val="374151"/>
          <w:kern w:val="0"/>
          <w:szCs w:val="21"/>
        </w:rPr>
        <w:t xml:space="preserve">rimers that demonstrated specific affinity for targeting </w:t>
      </w:r>
      <w:r w:rsidR="0024345E" w:rsidRPr="0024345E">
        <w:rPr>
          <w:rFonts w:ascii="Times New Roman" w:eastAsia="宋体" w:hAnsi="Times New Roman"/>
          <w:i/>
          <w:color w:val="374151"/>
          <w:kern w:val="0"/>
          <w:szCs w:val="21"/>
        </w:rPr>
        <w:t>Colletotrichum</w:t>
      </w:r>
      <w:r w:rsidRPr="00020890">
        <w:rPr>
          <w:rFonts w:ascii="Times New Roman" w:eastAsia="宋体" w:hAnsi="Times New Roman"/>
          <w:i/>
          <w:color w:val="374151"/>
          <w:kern w:val="0"/>
          <w:szCs w:val="21"/>
        </w:rPr>
        <w:t xml:space="preserve"> gloeosporioides </w:t>
      </w:r>
      <w:r w:rsidRPr="00020890">
        <w:rPr>
          <w:rFonts w:ascii="Times New Roman" w:eastAsia="宋体" w:hAnsi="Times New Roman"/>
          <w:color w:val="374151"/>
          <w:kern w:val="0"/>
          <w:szCs w:val="21"/>
        </w:rPr>
        <w:t>were selected for further study.</w:t>
      </w:r>
    </w:p>
    <w:p w14:paraId="03F889F5" w14:textId="77777777" w:rsidR="00020890" w:rsidRDefault="00020890" w:rsidP="00020890">
      <w:pPr>
        <w:ind w:firstLineChars="150" w:firstLine="226"/>
        <w:jc w:val="center"/>
        <w:rPr>
          <w:rFonts w:ascii="Times New Roman" w:eastAsia="宋体" w:hAnsi="Times New Roman"/>
          <w:b/>
          <w:color w:val="111111"/>
          <w:sz w:val="15"/>
          <w:szCs w:val="15"/>
        </w:rPr>
      </w:pPr>
      <w:r>
        <w:rPr>
          <w:rFonts w:ascii="Times New Roman" w:eastAsia="宋体" w:hAnsi="Times New Roman"/>
          <w:b/>
          <w:color w:val="111111"/>
          <w:sz w:val="15"/>
          <w:szCs w:val="15"/>
        </w:rPr>
        <w:t>Table 2 Candidate gene primer sequences</w:t>
      </w:r>
    </w:p>
    <w:tbl>
      <w:tblPr>
        <w:tblW w:w="7371" w:type="dxa"/>
        <w:jc w:val="center"/>
        <w:tblBorders>
          <w:top w:val="single" w:sz="4" w:space="0" w:color="auto"/>
          <w:bottom w:val="single" w:sz="4" w:space="0" w:color="auto"/>
        </w:tblBorders>
        <w:tblLook w:val="04A0" w:firstRow="1" w:lastRow="0" w:firstColumn="1" w:lastColumn="0" w:noHBand="0" w:noVBand="1"/>
      </w:tblPr>
      <w:tblGrid>
        <w:gridCol w:w="2886"/>
        <w:gridCol w:w="4485"/>
      </w:tblGrid>
      <w:tr w:rsidR="00020890" w14:paraId="322FE028" w14:textId="77777777" w:rsidTr="00C248CB">
        <w:trPr>
          <w:trHeight w:val="315"/>
          <w:jc w:val="center"/>
        </w:trPr>
        <w:tc>
          <w:tcPr>
            <w:tcW w:w="2886" w:type="dxa"/>
            <w:tcBorders>
              <w:top w:val="single" w:sz="4" w:space="0" w:color="auto"/>
              <w:bottom w:val="single" w:sz="4" w:space="0" w:color="auto"/>
            </w:tcBorders>
            <w:noWrap/>
            <w:vAlign w:val="center"/>
            <w:hideMark/>
          </w:tcPr>
          <w:p w14:paraId="70D12164" w14:textId="77777777" w:rsidR="00020890" w:rsidRDefault="00020890">
            <w:pPr>
              <w:widowControl/>
              <w:ind w:firstLineChars="150" w:firstLine="226"/>
              <w:jc w:val="center"/>
              <w:rPr>
                <w:rFonts w:ascii="Times New Roman" w:eastAsia="宋体" w:hAnsi="Times New Roman"/>
                <w:b/>
                <w:bCs/>
                <w:color w:val="000000"/>
                <w:kern w:val="0"/>
                <w:sz w:val="15"/>
                <w:szCs w:val="15"/>
              </w:rPr>
            </w:pPr>
            <w:r>
              <w:rPr>
                <w:rFonts w:ascii="Times New Roman" w:eastAsia="宋体" w:hAnsi="Times New Roman"/>
                <w:b/>
                <w:bCs/>
                <w:color w:val="000000"/>
                <w:kern w:val="0"/>
                <w:sz w:val="15"/>
                <w:szCs w:val="15"/>
              </w:rPr>
              <w:t>Primer name</w:t>
            </w:r>
          </w:p>
        </w:tc>
        <w:tc>
          <w:tcPr>
            <w:tcW w:w="4485" w:type="dxa"/>
            <w:tcBorders>
              <w:top w:val="single" w:sz="4" w:space="0" w:color="auto"/>
              <w:bottom w:val="single" w:sz="4" w:space="0" w:color="auto"/>
            </w:tcBorders>
            <w:noWrap/>
            <w:vAlign w:val="center"/>
            <w:hideMark/>
          </w:tcPr>
          <w:p w14:paraId="21FAEBAC" w14:textId="77777777" w:rsidR="00020890" w:rsidRDefault="00020890">
            <w:pPr>
              <w:widowControl/>
              <w:ind w:firstLineChars="150" w:firstLine="226"/>
              <w:jc w:val="center"/>
              <w:rPr>
                <w:rFonts w:ascii="Times New Roman" w:eastAsia="宋体" w:hAnsi="Times New Roman"/>
                <w:b/>
                <w:bCs/>
                <w:color w:val="000000"/>
                <w:kern w:val="0"/>
                <w:sz w:val="15"/>
                <w:szCs w:val="15"/>
              </w:rPr>
            </w:pPr>
            <w:r>
              <w:rPr>
                <w:rFonts w:ascii="Times New Roman" w:eastAsia="宋体" w:hAnsi="Times New Roman"/>
                <w:b/>
                <w:bCs/>
                <w:color w:val="000000"/>
                <w:kern w:val="0"/>
                <w:sz w:val="15"/>
                <w:szCs w:val="15"/>
              </w:rPr>
              <w:t>Primer sequence (5'-3')</w:t>
            </w:r>
          </w:p>
        </w:tc>
      </w:tr>
      <w:tr w:rsidR="00020890" w14:paraId="49FCBBF2" w14:textId="77777777" w:rsidTr="00C248CB">
        <w:trPr>
          <w:trHeight w:val="315"/>
          <w:jc w:val="center"/>
        </w:trPr>
        <w:tc>
          <w:tcPr>
            <w:tcW w:w="2886" w:type="dxa"/>
            <w:tcBorders>
              <w:top w:val="single" w:sz="4" w:space="0" w:color="auto"/>
            </w:tcBorders>
            <w:noWrap/>
            <w:vAlign w:val="center"/>
            <w:hideMark/>
          </w:tcPr>
          <w:p w14:paraId="71B71A9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Cg-OG0029335-F1</w:t>
            </w:r>
          </w:p>
        </w:tc>
        <w:tc>
          <w:tcPr>
            <w:tcW w:w="4485" w:type="dxa"/>
            <w:tcBorders>
              <w:top w:val="single" w:sz="4" w:space="0" w:color="auto"/>
            </w:tcBorders>
            <w:noWrap/>
            <w:vAlign w:val="center"/>
            <w:hideMark/>
          </w:tcPr>
          <w:p w14:paraId="1885398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CTCACGACCGGAACAAGTCT</w:t>
            </w:r>
          </w:p>
        </w:tc>
      </w:tr>
      <w:tr w:rsidR="00020890" w14:paraId="5DA97760" w14:textId="77777777" w:rsidTr="00C248CB">
        <w:trPr>
          <w:trHeight w:val="315"/>
          <w:jc w:val="center"/>
        </w:trPr>
        <w:tc>
          <w:tcPr>
            <w:tcW w:w="2886" w:type="dxa"/>
            <w:noWrap/>
            <w:vAlign w:val="center"/>
            <w:hideMark/>
          </w:tcPr>
          <w:p w14:paraId="7FC30CD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Cg-OG0029335-R1</w:t>
            </w:r>
          </w:p>
        </w:tc>
        <w:tc>
          <w:tcPr>
            <w:tcW w:w="4485" w:type="dxa"/>
            <w:noWrap/>
            <w:vAlign w:val="center"/>
            <w:hideMark/>
          </w:tcPr>
          <w:p w14:paraId="78CFF9A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GTATGGTTTCATTGCGCGGC</w:t>
            </w:r>
          </w:p>
        </w:tc>
      </w:tr>
      <w:tr w:rsidR="00020890" w14:paraId="48737CAE" w14:textId="77777777" w:rsidTr="00C248CB">
        <w:trPr>
          <w:trHeight w:val="315"/>
          <w:jc w:val="center"/>
        </w:trPr>
        <w:tc>
          <w:tcPr>
            <w:tcW w:w="2886" w:type="dxa"/>
            <w:noWrap/>
            <w:vAlign w:val="center"/>
            <w:hideMark/>
          </w:tcPr>
          <w:p w14:paraId="4955738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Cg-OG0031698-F1</w:t>
            </w:r>
          </w:p>
        </w:tc>
        <w:tc>
          <w:tcPr>
            <w:tcW w:w="4485" w:type="dxa"/>
            <w:noWrap/>
            <w:vAlign w:val="center"/>
            <w:hideMark/>
          </w:tcPr>
          <w:p w14:paraId="6E3D806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CGTCAGCTTGTCCTCTGGTA</w:t>
            </w:r>
          </w:p>
        </w:tc>
      </w:tr>
      <w:tr w:rsidR="00020890" w14:paraId="72AFF48D" w14:textId="77777777" w:rsidTr="00C248CB">
        <w:trPr>
          <w:trHeight w:val="315"/>
          <w:jc w:val="center"/>
        </w:trPr>
        <w:tc>
          <w:tcPr>
            <w:tcW w:w="2886" w:type="dxa"/>
            <w:noWrap/>
            <w:vAlign w:val="center"/>
            <w:hideMark/>
          </w:tcPr>
          <w:p w14:paraId="1182FEE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Cg-OG0031698-R1</w:t>
            </w:r>
          </w:p>
        </w:tc>
        <w:tc>
          <w:tcPr>
            <w:tcW w:w="4485" w:type="dxa"/>
            <w:noWrap/>
            <w:vAlign w:val="center"/>
            <w:hideMark/>
          </w:tcPr>
          <w:p w14:paraId="69796F4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GGGTTGTGAACGTCAGTGTG</w:t>
            </w:r>
          </w:p>
        </w:tc>
      </w:tr>
      <w:tr w:rsidR="00020890" w14:paraId="6586347B" w14:textId="77777777" w:rsidTr="00C248CB">
        <w:trPr>
          <w:trHeight w:val="315"/>
          <w:jc w:val="center"/>
        </w:trPr>
        <w:tc>
          <w:tcPr>
            <w:tcW w:w="2886" w:type="dxa"/>
            <w:noWrap/>
            <w:vAlign w:val="center"/>
            <w:hideMark/>
          </w:tcPr>
          <w:p w14:paraId="6345B0A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Cg-OG0034809-F1</w:t>
            </w:r>
          </w:p>
        </w:tc>
        <w:tc>
          <w:tcPr>
            <w:tcW w:w="4485" w:type="dxa"/>
            <w:noWrap/>
            <w:vAlign w:val="center"/>
            <w:hideMark/>
          </w:tcPr>
          <w:p w14:paraId="03977C3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GTTTCCAGAGATCGCACCGA</w:t>
            </w:r>
          </w:p>
        </w:tc>
      </w:tr>
      <w:tr w:rsidR="00020890" w14:paraId="15A11092" w14:textId="77777777" w:rsidTr="00C248CB">
        <w:trPr>
          <w:trHeight w:val="315"/>
          <w:jc w:val="center"/>
        </w:trPr>
        <w:tc>
          <w:tcPr>
            <w:tcW w:w="2886" w:type="dxa"/>
            <w:noWrap/>
            <w:vAlign w:val="center"/>
            <w:hideMark/>
          </w:tcPr>
          <w:p w14:paraId="68984A5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Cg-OG0034809-R1</w:t>
            </w:r>
          </w:p>
        </w:tc>
        <w:tc>
          <w:tcPr>
            <w:tcW w:w="4485" w:type="dxa"/>
            <w:noWrap/>
            <w:vAlign w:val="center"/>
            <w:hideMark/>
          </w:tcPr>
          <w:p w14:paraId="3568EEE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GCGACAGCTGCTGAAAACTT</w:t>
            </w:r>
          </w:p>
        </w:tc>
      </w:tr>
      <w:tr w:rsidR="00020890" w14:paraId="4AFF99D3" w14:textId="77777777" w:rsidTr="00C248CB">
        <w:trPr>
          <w:trHeight w:val="315"/>
          <w:jc w:val="center"/>
        </w:trPr>
        <w:tc>
          <w:tcPr>
            <w:tcW w:w="2886" w:type="dxa"/>
            <w:noWrap/>
            <w:vAlign w:val="center"/>
            <w:hideMark/>
          </w:tcPr>
          <w:p w14:paraId="5F057AE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Cg-OG0034811-F2</w:t>
            </w:r>
          </w:p>
        </w:tc>
        <w:tc>
          <w:tcPr>
            <w:tcW w:w="4485" w:type="dxa"/>
            <w:noWrap/>
            <w:vAlign w:val="center"/>
            <w:hideMark/>
          </w:tcPr>
          <w:p w14:paraId="704966F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CTGAACTTGCACTGCAGCAA</w:t>
            </w:r>
          </w:p>
        </w:tc>
      </w:tr>
      <w:tr w:rsidR="00020890" w14:paraId="3053183C" w14:textId="77777777" w:rsidTr="00C248CB">
        <w:trPr>
          <w:trHeight w:val="315"/>
          <w:jc w:val="center"/>
        </w:trPr>
        <w:tc>
          <w:tcPr>
            <w:tcW w:w="2886" w:type="dxa"/>
            <w:noWrap/>
            <w:vAlign w:val="center"/>
            <w:hideMark/>
          </w:tcPr>
          <w:p w14:paraId="4ABCFECE"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Cg-OG0034811-R2</w:t>
            </w:r>
          </w:p>
        </w:tc>
        <w:tc>
          <w:tcPr>
            <w:tcW w:w="4485" w:type="dxa"/>
            <w:noWrap/>
            <w:vAlign w:val="center"/>
            <w:hideMark/>
          </w:tcPr>
          <w:p w14:paraId="4F8805C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CCACACGATGCACCTCTGTT</w:t>
            </w:r>
          </w:p>
        </w:tc>
      </w:tr>
      <w:tr w:rsidR="00020890" w14:paraId="1FA2C111" w14:textId="77777777" w:rsidTr="00C248CB">
        <w:trPr>
          <w:trHeight w:val="315"/>
          <w:jc w:val="center"/>
        </w:trPr>
        <w:tc>
          <w:tcPr>
            <w:tcW w:w="2886" w:type="dxa"/>
            <w:noWrap/>
            <w:vAlign w:val="center"/>
            <w:hideMark/>
          </w:tcPr>
          <w:p w14:paraId="7ED5875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Cg-OG0034812-F1</w:t>
            </w:r>
          </w:p>
        </w:tc>
        <w:tc>
          <w:tcPr>
            <w:tcW w:w="4485" w:type="dxa"/>
            <w:noWrap/>
            <w:vAlign w:val="center"/>
            <w:hideMark/>
          </w:tcPr>
          <w:p w14:paraId="60B5203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ATGGCGGTTGCCACAAATC</w:t>
            </w:r>
          </w:p>
        </w:tc>
      </w:tr>
      <w:tr w:rsidR="00020890" w14:paraId="414CF07F" w14:textId="77777777" w:rsidTr="00C248CB">
        <w:trPr>
          <w:trHeight w:val="315"/>
          <w:jc w:val="center"/>
        </w:trPr>
        <w:tc>
          <w:tcPr>
            <w:tcW w:w="2886" w:type="dxa"/>
            <w:noWrap/>
            <w:vAlign w:val="center"/>
            <w:hideMark/>
          </w:tcPr>
          <w:p w14:paraId="41D57B26"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Cg-OG0034812-R1</w:t>
            </w:r>
          </w:p>
        </w:tc>
        <w:tc>
          <w:tcPr>
            <w:tcW w:w="4485" w:type="dxa"/>
            <w:noWrap/>
            <w:vAlign w:val="center"/>
            <w:hideMark/>
          </w:tcPr>
          <w:p w14:paraId="35E22FB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CCTCGAAGTTGTCAGAGCGAT</w:t>
            </w:r>
          </w:p>
        </w:tc>
      </w:tr>
      <w:tr w:rsidR="00020890" w14:paraId="7B03BE87" w14:textId="77777777" w:rsidTr="00C248CB">
        <w:trPr>
          <w:trHeight w:val="315"/>
          <w:jc w:val="center"/>
        </w:trPr>
        <w:tc>
          <w:tcPr>
            <w:tcW w:w="2886" w:type="dxa"/>
            <w:noWrap/>
            <w:vAlign w:val="center"/>
            <w:hideMark/>
          </w:tcPr>
          <w:p w14:paraId="3FB3056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Cg-OG0034817-F2</w:t>
            </w:r>
          </w:p>
        </w:tc>
        <w:tc>
          <w:tcPr>
            <w:tcW w:w="4485" w:type="dxa"/>
            <w:noWrap/>
            <w:vAlign w:val="center"/>
            <w:hideMark/>
          </w:tcPr>
          <w:p w14:paraId="51E28B38"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CGTTCGTTGCAGAGCCTAAC</w:t>
            </w:r>
          </w:p>
        </w:tc>
      </w:tr>
      <w:tr w:rsidR="00020890" w14:paraId="0627492C" w14:textId="77777777" w:rsidTr="00C248CB">
        <w:trPr>
          <w:trHeight w:val="315"/>
          <w:jc w:val="center"/>
        </w:trPr>
        <w:tc>
          <w:tcPr>
            <w:tcW w:w="2886" w:type="dxa"/>
            <w:noWrap/>
            <w:vAlign w:val="center"/>
            <w:hideMark/>
          </w:tcPr>
          <w:p w14:paraId="59B1436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Cg-OG0034817-R2</w:t>
            </w:r>
          </w:p>
        </w:tc>
        <w:tc>
          <w:tcPr>
            <w:tcW w:w="4485" w:type="dxa"/>
            <w:noWrap/>
            <w:vAlign w:val="center"/>
            <w:hideMark/>
          </w:tcPr>
          <w:p w14:paraId="00743BD0"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GCAGCATTCACCGCAAGTTT</w:t>
            </w:r>
          </w:p>
        </w:tc>
      </w:tr>
      <w:tr w:rsidR="00020890" w14:paraId="1F8042C3" w14:textId="77777777" w:rsidTr="00C248CB">
        <w:trPr>
          <w:trHeight w:val="315"/>
          <w:jc w:val="center"/>
        </w:trPr>
        <w:tc>
          <w:tcPr>
            <w:tcW w:w="2886" w:type="dxa"/>
            <w:noWrap/>
            <w:vAlign w:val="center"/>
            <w:hideMark/>
          </w:tcPr>
          <w:p w14:paraId="2C2ECFB7"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Cg-OG0034823-F1</w:t>
            </w:r>
          </w:p>
        </w:tc>
        <w:tc>
          <w:tcPr>
            <w:tcW w:w="4485" w:type="dxa"/>
            <w:noWrap/>
            <w:vAlign w:val="center"/>
            <w:hideMark/>
          </w:tcPr>
          <w:p w14:paraId="1AE35D55"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TGGAAACGGGAACTTGGTCAG</w:t>
            </w:r>
          </w:p>
        </w:tc>
      </w:tr>
      <w:tr w:rsidR="00020890" w14:paraId="0867C3D4" w14:textId="77777777" w:rsidTr="00C248CB">
        <w:trPr>
          <w:trHeight w:val="315"/>
          <w:jc w:val="center"/>
        </w:trPr>
        <w:tc>
          <w:tcPr>
            <w:tcW w:w="2886" w:type="dxa"/>
            <w:noWrap/>
            <w:vAlign w:val="center"/>
            <w:hideMark/>
          </w:tcPr>
          <w:p w14:paraId="168DE981"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Cg-OG0034823-R1</w:t>
            </w:r>
          </w:p>
        </w:tc>
        <w:tc>
          <w:tcPr>
            <w:tcW w:w="4485" w:type="dxa"/>
            <w:noWrap/>
            <w:vAlign w:val="center"/>
            <w:hideMark/>
          </w:tcPr>
          <w:p w14:paraId="5D43AD9A"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CCGTCGTGCAAACCAACAG</w:t>
            </w:r>
          </w:p>
        </w:tc>
      </w:tr>
      <w:tr w:rsidR="00020890" w14:paraId="5DC29092" w14:textId="77777777" w:rsidTr="00C248CB">
        <w:trPr>
          <w:trHeight w:val="315"/>
          <w:jc w:val="center"/>
        </w:trPr>
        <w:tc>
          <w:tcPr>
            <w:tcW w:w="2886" w:type="dxa"/>
            <w:noWrap/>
            <w:vAlign w:val="center"/>
            <w:hideMark/>
          </w:tcPr>
          <w:p w14:paraId="0FD053C4"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Cg-OG0034836-F1</w:t>
            </w:r>
          </w:p>
        </w:tc>
        <w:tc>
          <w:tcPr>
            <w:tcW w:w="4485" w:type="dxa"/>
            <w:noWrap/>
            <w:vAlign w:val="center"/>
            <w:hideMark/>
          </w:tcPr>
          <w:p w14:paraId="462A3F13"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GTTCTGATTGGCGATGCGAC</w:t>
            </w:r>
          </w:p>
        </w:tc>
      </w:tr>
      <w:tr w:rsidR="00020890" w14:paraId="1FFEFA53" w14:textId="77777777" w:rsidTr="00C248CB">
        <w:trPr>
          <w:trHeight w:val="315"/>
          <w:jc w:val="center"/>
        </w:trPr>
        <w:tc>
          <w:tcPr>
            <w:tcW w:w="2886" w:type="dxa"/>
            <w:noWrap/>
            <w:vAlign w:val="center"/>
            <w:hideMark/>
          </w:tcPr>
          <w:p w14:paraId="0C31149F"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Cg-OG0034836-R1</w:t>
            </w:r>
          </w:p>
        </w:tc>
        <w:tc>
          <w:tcPr>
            <w:tcW w:w="4485" w:type="dxa"/>
            <w:noWrap/>
            <w:vAlign w:val="center"/>
            <w:hideMark/>
          </w:tcPr>
          <w:p w14:paraId="51F0DA99"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TGCGTCATTGACCGTACGAC</w:t>
            </w:r>
          </w:p>
        </w:tc>
      </w:tr>
      <w:tr w:rsidR="00020890" w14:paraId="749C3D24" w14:textId="77777777" w:rsidTr="00C248CB">
        <w:trPr>
          <w:trHeight w:val="315"/>
          <w:jc w:val="center"/>
        </w:trPr>
        <w:tc>
          <w:tcPr>
            <w:tcW w:w="2886" w:type="dxa"/>
            <w:noWrap/>
            <w:vAlign w:val="center"/>
            <w:hideMark/>
          </w:tcPr>
          <w:p w14:paraId="13D5F45B"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Cg-OG0034840-F1</w:t>
            </w:r>
          </w:p>
        </w:tc>
        <w:tc>
          <w:tcPr>
            <w:tcW w:w="4485" w:type="dxa"/>
            <w:noWrap/>
            <w:vAlign w:val="center"/>
            <w:hideMark/>
          </w:tcPr>
          <w:p w14:paraId="120C155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hAnsi="Times New Roman"/>
                <w:sz w:val="15"/>
                <w:szCs w:val="15"/>
              </w:rPr>
              <w:t>AGGCAGCTTAGCAATCCGAA</w:t>
            </w:r>
          </w:p>
        </w:tc>
      </w:tr>
      <w:tr w:rsidR="00020890" w14:paraId="60790584" w14:textId="77777777" w:rsidTr="00C248CB">
        <w:trPr>
          <w:trHeight w:val="315"/>
          <w:jc w:val="center"/>
        </w:trPr>
        <w:tc>
          <w:tcPr>
            <w:tcW w:w="2886" w:type="dxa"/>
            <w:noWrap/>
            <w:vAlign w:val="center"/>
            <w:hideMark/>
          </w:tcPr>
          <w:p w14:paraId="28E27C4D"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Cg-OG0034840-R1</w:t>
            </w:r>
          </w:p>
        </w:tc>
        <w:tc>
          <w:tcPr>
            <w:tcW w:w="4485" w:type="dxa"/>
            <w:noWrap/>
            <w:vAlign w:val="center"/>
            <w:hideMark/>
          </w:tcPr>
          <w:p w14:paraId="13C750F2" w14:textId="77777777" w:rsidR="00020890" w:rsidRDefault="00020890">
            <w:pPr>
              <w:widowControl/>
              <w:ind w:firstLineChars="150" w:firstLine="225"/>
              <w:jc w:val="center"/>
              <w:rPr>
                <w:rFonts w:ascii="Times New Roman" w:eastAsia="宋体" w:hAnsi="Times New Roman"/>
                <w:color w:val="000000"/>
                <w:kern w:val="0"/>
                <w:sz w:val="15"/>
                <w:szCs w:val="15"/>
              </w:rPr>
            </w:pPr>
            <w:r>
              <w:rPr>
                <w:rFonts w:ascii="Times New Roman" w:eastAsia="宋体" w:hAnsi="Times New Roman"/>
                <w:color w:val="000000"/>
                <w:kern w:val="0"/>
                <w:sz w:val="15"/>
                <w:szCs w:val="15"/>
              </w:rPr>
              <w:t>CGGAGAATCTCTGCAAGGGG</w:t>
            </w:r>
          </w:p>
        </w:tc>
      </w:tr>
    </w:tbl>
    <w:p w14:paraId="1CB91B25" w14:textId="77777777" w:rsidR="00020890" w:rsidRPr="00020890" w:rsidRDefault="00020890" w:rsidP="00020890">
      <w:pPr>
        <w:spacing w:line="360" w:lineRule="auto"/>
        <w:rPr>
          <w:rFonts w:ascii="Times New Roman" w:eastAsia="宋体" w:hAnsi="Times New Roman"/>
          <w:color w:val="374151"/>
          <w:kern w:val="0"/>
          <w:szCs w:val="21"/>
        </w:rPr>
      </w:pPr>
    </w:p>
    <w:p w14:paraId="201A11BB" w14:textId="29BB0C63" w:rsidR="00020890" w:rsidRPr="00020890" w:rsidRDefault="00D76620" w:rsidP="002B1496">
      <w:pPr>
        <w:pStyle w:val="2"/>
      </w:pPr>
      <w:r>
        <w:t>2</w:t>
      </w:r>
      <w:r w:rsidR="00020890" w:rsidRPr="00020890">
        <w:t>.5 Sensitivity Testing of Primers</w:t>
      </w:r>
    </w:p>
    <w:p w14:paraId="2327055B" w14:textId="5E3A2FCF"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For the sensitivity assessment, DNA extracted from the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i/>
          <w:iCs/>
          <w:color w:val="374151"/>
          <w:kern w:val="0"/>
          <w:szCs w:val="21"/>
        </w:rPr>
        <w:t xml:space="preserve"> gloeosporioides</w:t>
      </w:r>
      <w:r w:rsidRPr="00020890">
        <w:rPr>
          <w:rFonts w:ascii="Times New Roman" w:eastAsia="宋体" w:hAnsi="Times New Roman"/>
          <w:color w:val="374151"/>
          <w:kern w:val="0"/>
          <w:szCs w:val="21"/>
        </w:rPr>
        <w:t xml:space="preserve"> strain CgDa01 was used as the template. Its concentration was determined with a UV spectrophotometer. A series of serial dilutions was performed to obtain DNA concentrations of 10 ng/μL, 1 ng/μL, 0.1 ng/μL, and down to 10</w:t>
      </w:r>
      <w:r w:rsidRPr="00020890">
        <w:rPr>
          <w:rFonts w:ascii="Times New Roman" w:eastAsia="宋体" w:hAnsi="Times New Roman"/>
          <w:color w:val="374151"/>
          <w:kern w:val="0"/>
          <w:szCs w:val="21"/>
          <w:vertAlign w:val="superscript"/>
        </w:rPr>
        <w:t>-5</w:t>
      </w:r>
      <w:r w:rsidRPr="00020890">
        <w:rPr>
          <w:rFonts w:ascii="Times New Roman" w:eastAsia="宋体" w:hAnsi="Times New Roman"/>
          <w:color w:val="374151"/>
          <w:kern w:val="0"/>
          <w:szCs w:val="21"/>
        </w:rPr>
        <w:t xml:space="preserve"> ng/μL. The primers that were specifically designed for </w:t>
      </w:r>
      <w:r w:rsidR="0024345E" w:rsidRPr="0024345E">
        <w:rPr>
          <w:rFonts w:ascii="Times New Roman" w:eastAsia="宋体" w:hAnsi="Times New Roman"/>
          <w:i/>
          <w:iCs/>
          <w:color w:val="374151"/>
          <w:kern w:val="0"/>
          <w:szCs w:val="21"/>
        </w:rPr>
        <w:t>Colletotrichum</w:t>
      </w:r>
      <w:r w:rsidRPr="00020890">
        <w:rPr>
          <w:rFonts w:ascii="Times New Roman" w:eastAsia="宋体" w:hAnsi="Times New Roman"/>
          <w:i/>
          <w:iCs/>
          <w:color w:val="374151"/>
          <w:kern w:val="0"/>
          <w:szCs w:val="21"/>
        </w:rPr>
        <w:t xml:space="preserve"> gloeosporioides</w:t>
      </w:r>
      <w:r w:rsidRPr="00020890">
        <w:rPr>
          <w:rFonts w:ascii="Times New Roman" w:eastAsia="宋体" w:hAnsi="Times New Roman"/>
          <w:color w:val="374151"/>
          <w:kern w:val="0"/>
          <w:szCs w:val="21"/>
        </w:rPr>
        <w:t xml:space="preserve">, as described in section 1.4, were then utilized for PCR amplification. The conditions for the amplification were kept consistent with those previously outlined. Following PCR, </w:t>
      </w:r>
      <w:r w:rsidRPr="00020890">
        <w:rPr>
          <w:rFonts w:ascii="Times New Roman" w:eastAsia="宋体" w:hAnsi="Times New Roman"/>
          <w:color w:val="374151"/>
          <w:kern w:val="0"/>
          <w:szCs w:val="21"/>
        </w:rPr>
        <w:lastRenderedPageBreak/>
        <w:t>the amplification products were analyzed by 1% agarose gel electrophoresis.</w:t>
      </w:r>
    </w:p>
    <w:p w14:paraId="046ACF2A" w14:textId="5CCD9375" w:rsidR="00020890" w:rsidRPr="00020890" w:rsidRDefault="00D76620" w:rsidP="002B1496">
      <w:pPr>
        <w:pStyle w:val="2"/>
      </w:pPr>
      <w:r>
        <w:t>2</w:t>
      </w:r>
      <w:r w:rsidR="00020890" w:rsidRPr="00020890">
        <w:t>.6 Inoculation and Detection of Samples Affected by Yam Anthracnose</w:t>
      </w:r>
    </w:p>
    <w:p w14:paraId="109A2766" w14:textId="251BD79F" w:rsidR="00020890" w:rsidRP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The practicality of the rapid diagnostic method was evaluated using artificially inoculated</w:t>
      </w:r>
      <w:r w:rsidR="007E433B">
        <w:rPr>
          <w:rFonts w:ascii="Times New Roman" w:eastAsia="宋体" w:hAnsi="Times New Roman"/>
          <w:color w:val="374151"/>
          <w:kern w:val="0"/>
          <w:szCs w:val="21"/>
        </w:rPr>
        <w:t xml:space="preserve"> greater</w:t>
      </w:r>
      <w:r w:rsidRPr="00020890">
        <w:rPr>
          <w:rFonts w:ascii="Times New Roman" w:eastAsia="宋体" w:hAnsi="Times New Roman"/>
          <w:color w:val="374151"/>
          <w:kern w:val="0"/>
          <w:szCs w:val="21"/>
        </w:rPr>
        <w:t xml:space="preserve"> yam leaves with </w:t>
      </w:r>
      <w:r w:rsidR="0024345E" w:rsidRPr="0024345E">
        <w:rPr>
          <w:rFonts w:ascii="Times New Roman" w:eastAsia="宋体" w:hAnsi="Times New Roman"/>
          <w:i/>
          <w:color w:val="374151"/>
          <w:kern w:val="0"/>
          <w:szCs w:val="21"/>
        </w:rPr>
        <w:t>Colletotrichum</w:t>
      </w:r>
      <w:r w:rsidRPr="00020890">
        <w:rPr>
          <w:rFonts w:ascii="Times New Roman" w:eastAsia="宋体" w:hAnsi="Times New Roman"/>
          <w:i/>
          <w:color w:val="374151"/>
          <w:kern w:val="0"/>
          <w:szCs w:val="21"/>
        </w:rPr>
        <w:t xml:space="preserve"> gloeosporioides</w:t>
      </w:r>
      <w:r w:rsidRPr="00020890">
        <w:rPr>
          <w:rFonts w:ascii="Times New Roman" w:eastAsia="宋体" w:hAnsi="Times New Roman"/>
          <w:color w:val="374151"/>
          <w:kern w:val="0"/>
          <w:szCs w:val="21"/>
        </w:rPr>
        <w:t>, along with field samples of healthy yam leaves. The inoculation protocol</w:t>
      </w:r>
      <w:r w:rsidR="00D5778B">
        <w:rPr>
          <w:rFonts w:ascii="Times New Roman" w:eastAsia="宋体" w:hAnsi="Times New Roman"/>
          <w:color w:val="374151"/>
          <w:kern w:val="0"/>
          <w:szCs w:val="21"/>
        </w:rPr>
        <w:fldChar w:fldCharType="begin"/>
      </w:r>
      <w:r w:rsidR="00352752">
        <w:rPr>
          <w:rFonts w:ascii="Times New Roman" w:eastAsia="宋体" w:hAnsi="Times New Roman"/>
          <w:color w:val="374151"/>
          <w:kern w:val="0"/>
          <w:szCs w:val="21"/>
        </w:rPr>
        <w:instrText xml:space="preserve"> ADDIN EN.CITE &lt;EndNote&gt;&lt;Cite&gt;&lt;Author&gt;Huang&lt;/Author&gt;&lt;Year&gt;2016&lt;/Year&gt;&lt;RecNum&gt;37&lt;/RecNum&gt;&lt;DisplayText&gt;&lt;style size="10"&gt;[32]&lt;/style&gt;&lt;/DisplayText&gt;&lt;record&gt;&lt;rec-number&gt;37&lt;/rec-number&gt;&lt;foreign-keys&gt;&lt;key app="EN" db-id="pf0zr5sdvwaseyefxf05etfq0z9spxwfa59s" timestamp="1705652166"&gt;37&lt;/key&gt;&lt;/foreign-keys&gt;&lt;ref-type name="Journal Article"&gt;17&lt;/ref-type&gt;&lt;contributors&gt;&lt;authors&gt;&lt;author&gt;Huang, Lin&lt;/author&gt;&lt;author&gt;Li, Qiu Cheng&lt;/author&gt;&lt;author&gt;Zhang, Ya&lt;/author&gt;&lt;author&gt;Li, De Wei&lt;/author&gt;&lt;author&gt;Ye, Jian Ren %J Plant Disease&lt;/author&gt;&lt;/authors&gt;&lt;/contributors&gt;&lt;titles&gt;&lt;title&gt;&lt;style face="italic" font="default" size="100%"&gt;Colletotrichum gloeosporioides&lt;/style&gt;&lt;style face="normal" font="default" size="100%"&gt; Sensu Stricto is a Pathogen of Leaf Anthracnose on Evergreen Spindle Tree (&lt;/style&gt;&lt;style face="italic" font="default" size="100%"&gt;Euonymus japonicus&lt;/style&gt;&lt;style face="normal" font="default" size="100%"&gt;)&lt;/style&gt;&lt;/title&gt;&lt;/titles&gt;&lt;pages&gt;672-678&lt;/pages&gt;&lt;volume&gt;100&lt;/volume&gt;&lt;number&gt;4&lt;/number&gt;&lt;dates&gt;&lt;year&gt;2016&lt;/year&gt;&lt;/dates&gt;&lt;isbn&gt;0191-2917&lt;/isbn&gt;&lt;urls&gt;&lt;/urls&gt;&lt;/record&gt;&lt;/Cite&gt;&lt;/EndNote&gt;</w:instrText>
      </w:r>
      <w:r w:rsidR="00D5778B">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32" w:tooltip="Huang, 2016 #37" w:history="1">
        <w:r w:rsidR="00352752" w:rsidRPr="008A28D7">
          <w:rPr>
            <w:rFonts w:ascii="Times New Roman" w:eastAsia="宋体" w:hAnsi="Times New Roman"/>
            <w:noProof/>
            <w:color w:val="374151"/>
            <w:kern w:val="0"/>
            <w:sz w:val="20"/>
            <w:szCs w:val="21"/>
          </w:rPr>
          <w:t>32</w:t>
        </w:r>
      </w:hyperlink>
      <w:r w:rsidR="008A28D7" w:rsidRPr="008A28D7">
        <w:rPr>
          <w:rFonts w:ascii="Times New Roman" w:eastAsia="宋体" w:hAnsi="Times New Roman"/>
          <w:noProof/>
          <w:color w:val="374151"/>
          <w:kern w:val="0"/>
          <w:sz w:val="20"/>
          <w:szCs w:val="21"/>
        </w:rPr>
        <w:t>]</w:t>
      </w:r>
      <w:r w:rsidR="00D5778B">
        <w:rPr>
          <w:rFonts w:ascii="Times New Roman" w:eastAsia="宋体" w:hAnsi="Times New Roman"/>
          <w:color w:val="374151"/>
          <w:kern w:val="0"/>
          <w:szCs w:val="21"/>
        </w:rPr>
        <w:fldChar w:fldCharType="end"/>
      </w:r>
      <w:r w:rsidRPr="00020890">
        <w:rPr>
          <w:rFonts w:ascii="Times New Roman" w:eastAsia="宋体" w:hAnsi="Times New Roman"/>
          <w:color w:val="374151"/>
          <w:kern w:val="0"/>
          <w:szCs w:val="21"/>
        </w:rPr>
        <w:t xml:space="preserve"> involved harvesting conidia from 7-day-old strain CgDa01 cultures. For this, 3 mL of sterile water was added to a 60 mm Petri dish, and the mycelium surface was gently scraped until detached with the aid of a spreader. The resulting slurry was filtered through four layers of gauze into a centrifuge tube, repeating the process as necessary to ensure comprehensive capture of conidia. The conidial concentration was quantified using a hemocytometer and adjusted to 10</w:t>
      </w:r>
      <w:r w:rsidR="001E33D1" w:rsidRPr="001E33D1">
        <w:rPr>
          <w:rFonts w:ascii="Times New Roman" w:eastAsia="宋体" w:hAnsi="Times New Roman"/>
          <w:color w:val="374151"/>
          <w:kern w:val="0"/>
          <w:szCs w:val="21"/>
          <w:vertAlign w:val="superscript"/>
        </w:rPr>
        <w:t>5</w:t>
      </w:r>
      <w:r w:rsidRPr="00020890">
        <w:rPr>
          <w:rFonts w:ascii="Times New Roman" w:eastAsia="宋体" w:hAnsi="Times New Roman"/>
          <w:color w:val="374151"/>
          <w:kern w:val="0"/>
          <w:szCs w:val="21"/>
        </w:rPr>
        <w:t xml:space="preserve"> conidia/mL with sterile water. Tween-20, at a final concentration of 0.1%, was added to the suspension as an emulsifying agent. Subsequently, the leaves of </w:t>
      </w:r>
      <w:r w:rsidR="007E433B">
        <w:rPr>
          <w:rFonts w:ascii="Times New Roman" w:eastAsia="宋体" w:hAnsi="Times New Roman"/>
          <w:color w:val="374151"/>
          <w:kern w:val="0"/>
          <w:szCs w:val="21"/>
        </w:rPr>
        <w:t>greater y</w:t>
      </w:r>
      <w:r w:rsidRPr="00020890">
        <w:rPr>
          <w:rFonts w:ascii="Times New Roman" w:eastAsia="宋体" w:hAnsi="Times New Roman"/>
          <w:color w:val="374151"/>
          <w:kern w:val="0"/>
          <w:szCs w:val="21"/>
        </w:rPr>
        <w:t>am were disinfected with alcohol, punctured with a syringe, and inoculated with 10 µL of the conidial emulsion at the puncture site. These leaves were then maintained in a humidified environment inside plastic containers padded with moist cotton and incubated at 25°C for five days. Tissue samples from the lesion peripheries were collected on days 1, 3, and 5 post-</w:t>
      </w:r>
      <w:r w:rsidR="00203C8E" w:rsidRPr="00020890">
        <w:rPr>
          <w:rFonts w:ascii="Times New Roman" w:eastAsia="宋体" w:hAnsi="Times New Roman"/>
          <w:color w:val="374151"/>
          <w:kern w:val="0"/>
          <w:szCs w:val="21"/>
        </w:rPr>
        <w:t>inoculations</w:t>
      </w:r>
      <w:r w:rsidRPr="00020890">
        <w:rPr>
          <w:rFonts w:ascii="Times New Roman" w:eastAsia="宋体" w:hAnsi="Times New Roman"/>
          <w:color w:val="374151"/>
          <w:kern w:val="0"/>
          <w:szCs w:val="21"/>
        </w:rPr>
        <w:t xml:space="preserve"> for DNA extraction using the CTAB method and subsequent PCR analysis. For comparison, the control group was inoculated with sterile water alone.</w:t>
      </w:r>
    </w:p>
    <w:p w14:paraId="04E61CD2" w14:textId="4C844E41" w:rsidR="00020890" w:rsidRPr="00020890" w:rsidRDefault="00D76620" w:rsidP="002B1496">
      <w:pPr>
        <w:pStyle w:val="2"/>
      </w:pPr>
      <w:r>
        <w:t>2</w:t>
      </w:r>
      <w:r w:rsidR="00020890" w:rsidRPr="00020890">
        <w:t>.7 Development of a Rapid RPA Detection Kit</w:t>
      </w:r>
    </w:p>
    <w:p w14:paraId="0AEC5093" w14:textId="77777777" w:rsidR="00020890" w:rsidRDefault="00020890" w:rsidP="00020890">
      <w:pPr>
        <w:spacing w:line="360" w:lineRule="auto"/>
        <w:rPr>
          <w:rFonts w:ascii="Times New Roman" w:eastAsia="宋体" w:hAnsi="Times New Roman"/>
          <w:color w:val="374151"/>
          <w:kern w:val="0"/>
          <w:szCs w:val="21"/>
        </w:rPr>
      </w:pPr>
      <w:r w:rsidRPr="00020890">
        <w:rPr>
          <w:rFonts w:ascii="Times New Roman" w:eastAsia="宋体" w:hAnsi="Times New Roman"/>
          <w:color w:val="374151"/>
          <w:kern w:val="0"/>
          <w:szCs w:val="21"/>
        </w:rPr>
        <w:t xml:space="preserve">For RPA detection, the Twist Amp </w:t>
      </w:r>
      <w:proofErr w:type="spellStart"/>
      <w:r w:rsidRPr="00020890">
        <w:rPr>
          <w:rFonts w:ascii="Times New Roman" w:eastAsia="宋体" w:hAnsi="Times New Roman"/>
          <w:color w:val="374151"/>
          <w:kern w:val="0"/>
          <w:szCs w:val="21"/>
        </w:rPr>
        <w:t>nfo</w:t>
      </w:r>
      <w:proofErr w:type="spellEnd"/>
      <w:r w:rsidRPr="00020890">
        <w:rPr>
          <w:rFonts w:ascii="Times New Roman" w:eastAsia="宋体" w:hAnsi="Times New Roman"/>
          <w:color w:val="374151"/>
          <w:kern w:val="0"/>
          <w:szCs w:val="21"/>
        </w:rPr>
        <w:t xml:space="preserve"> kit, manufactured by Twist Amp, was employed. Primers and probes were designed following the recommendations provided in the kit's manual and using Primer Premier 5.0 software for guidance. To prepare for RPA-based rapid detection, DNA was serially diluted to a final concentration of 1 fg/μL. The RPA reaction was configured in a 50 μL mixture containing 2.1 μL of both forward and reverse primers at a concentration of 10 </w:t>
      </w:r>
      <w:proofErr w:type="spellStart"/>
      <w:r w:rsidRPr="00020890">
        <w:rPr>
          <w:rFonts w:ascii="Times New Roman" w:eastAsia="宋体" w:hAnsi="Times New Roman"/>
          <w:color w:val="374151"/>
          <w:kern w:val="0"/>
          <w:szCs w:val="21"/>
        </w:rPr>
        <w:t>μM</w:t>
      </w:r>
      <w:proofErr w:type="spellEnd"/>
      <w:r w:rsidRPr="00020890">
        <w:rPr>
          <w:rFonts w:ascii="Times New Roman" w:eastAsia="宋体" w:hAnsi="Times New Roman"/>
          <w:color w:val="374151"/>
          <w:kern w:val="0"/>
          <w:szCs w:val="21"/>
        </w:rPr>
        <w:t xml:space="preserve">, 0.6 μL of the Twist Amp LF probe also at 10 </w:t>
      </w:r>
      <w:proofErr w:type="spellStart"/>
      <w:r w:rsidRPr="00020890">
        <w:rPr>
          <w:rFonts w:ascii="Times New Roman" w:eastAsia="宋体" w:hAnsi="Times New Roman"/>
          <w:color w:val="374151"/>
          <w:kern w:val="0"/>
          <w:szCs w:val="21"/>
        </w:rPr>
        <w:t>μM</w:t>
      </w:r>
      <w:proofErr w:type="spellEnd"/>
      <w:r w:rsidRPr="00020890">
        <w:rPr>
          <w:rFonts w:ascii="Times New Roman" w:eastAsia="宋体" w:hAnsi="Times New Roman"/>
          <w:color w:val="374151"/>
          <w:kern w:val="0"/>
          <w:szCs w:val="21"/>
        </w:rPr>
        <w:t xml:space="preserve"> concentration, 29.5 μL of the provided buffer, 5 μL of the target DNA, 8.2 μL of deionized distilled water (ddH</w:t>
      </w:r>
      <w:r w:rsidRPr="00020890">
        <w:rPr>
          <w:rFonts w:ascii="Times New Roman" w:eastAsia="宋体" w:hAnsi="Times New Roman"/>
          <w:color w:val="374151"/>
          <w:kern w:val="0"/>
          <w:szCs w:val="21"/>
          <w:vertAlign w:val="subscript"/>
        </w:rPr>
        <w:t>2</w:t>
      </w:r>
      <w:r w:rsidRPr="00020890">
        <w:rPr>
          <w:rFonts w:ascii="Times New Roman" w:eastAsia="宋体" w:hAnsi="Times New Roman"/>
          <w:color w:val="374151"/>
          <w:kern w:val="0"/>
          <w:szCs w:val="21"/>
        </w:rPr>
        <w:t xml:space="preserve">O), and finally, 2.5 μL of magnesium acetate at a concentration of 280 </w:t>
      </w:r>
      <w:proofErr w:type="spellStart"/>
      <w:r w:rsidRPr="00020890">
        <w:rPr>
          <w:rFonts w:ascii="Times New Roman" w:eastAsia="宋体" w:hAnsi="Times New Roman"/>
          <w:color w:val="374151"/>
          <w:kern w:val="0"/>
          <w:szCs w:val="21"/>
        </w:rPr>
        <w:t>mM.</w:t>
      </w:r>
      <w:proofErr w:type="spellEnd"/>
      <w:r w:rsidRPr="00020890">
        <w:rPr>
          <w:rFonts w:ascii="Times New Roman" w:eastAsia="宋体" w:hAnsi="Times New Roman"/>
          <w:color w:val="374151"/>
          <w:kern w:val="0"/>
          <w:szCs w:val="21"/>
        </w:rPr>
        <w:t xml:space="preserve"> After thoroughly mixing the components, the mixture was incubated at 37°C for 4 minutes, per kit guidelines. Following another round of mixing, the sample was incubated again at 37°C for an additional 20 minutes. Detection was then executed using lateral flow chromatography strips. Specifically, 0.5 mL of the reaction mixture was applied onto the sample well of the colloidal gold-labeled </w:t>
      </w:r>
      <w:proofErr w:type="spellStart"/>
      <w:r w:rsidRPr="00020890">
        <w:rPr>
          <w:rFonts w:ascii="Times New Roman" w:eastAsia="宋体" w:hAnsi="Times New Roman"/>
          <w:color w:val="374151"/>
          <w:kern w:val="0"/>
          <w:szCs w:val="21"/>
        </w:rPr>
        <w:t>immunostrip</w:t>
      </w:r>
      <w:proofErr w:type="spellEnd"/>
      <w:r w:rsidRPr="00020890">
        <w:rPr>
          <w:rFonts w:ascii="Times New Roman" w:eastAsia="宋体" w:hAnsi="Times New Roman"/>
          <w:color w:val="374151"/>
          <w:kern w:val="0"/>
          <w:szCs w:val="21"/>
        </w:rPr>
        <w:t xml:space="preserve"> and allowed to react at ambient temperature </w:t>
      </w:r>
      <w:r w:rsidRPr="00020890">
        <w:rPr>
          <w:rFonts w:ascii="Times New Roman" w:eastAsia="宋体" w:hAnsi="Times New Roman"/>
          <w:color w:val="374151"/>
          <w:kern w:val="0"/>
          <w:szCs w:val="21"/>
        </w:rPr>
        <w:lastRenderedPageBreak/>
        <w:t>for 10 minutes before assessing the results.</w:t>
      </w:r>
    </w:p>
    <w:p w14:paraId="0356E41E" w14:textId="77777777" w:rsidR="00725C9A" w:rsidRPr="00020890" w:rsidRDefault="00725C9A" w:rsidP="00020890">
      <w:pPr>
        <w:spacing w:line="360" w:lineRule="auto"/>
        <w:rPr>
          <w:rFonts w:ascii="Times New Roman" w:eastAsia="宋体" w:hAnsi="Times New Roman"/>
          <w:color w:val="374151"/>
          <w:kern w:val="0"/>
          <w:szCs w:val="21"/>
        </w:rPr>
      </w:pPr>
    </w:p>
    <w:p w14:paraId="6C204284" w14:textId="0342DA25" w:rsidR="002B284E" w:rsidRDefault="00A80DDC" w:rsidP="002B1496">
      <w:pPr>
        <w:pStyle w:val="1"/>
      </w:pPr>
      <w:r>
        <w:rPr>
          <w:rFonts w:hint="eastAsia"/>
        </w:rPr>
        <w:t>3</w:t>
      </w:r>
      <w:r>
        <w:t>.</w:t>
      </w:r>
      <w:r w:rsidRPr="00A80DDC">
        <w:t>Results</w:t>
      </w:r>
      <w:r>
        <w:t xml:space="preserve"> </w:t>
      </w:r>
      <w:r>
        <w:rPr>
          <w:rFonts w:hint="eastAsia"/>
        </w:rPr>
        <w:t>and</w:t>
      </w:r>
      <w:r>
        <w:t xml:space="preserve"> </w:t>
      </w:r>
      <w:r>
        <w:rPr>
          <w:rFonts w:hint="eastAsia"/>
        </w:rPr>
        <w:t>Analysis</w:t>
      </w:r>
    </w:p>
    <w:p w14:paraId="74DB3A42" w14:textId="438D8EE9" w:rsidR="00A80DDC" w:rsidRPr="00A80DDC" w:rsidRDefault="00A80DDC" w:rsidP="002B1496">
      <w:pPr>
        <w:pStyle w:val="2"/>
      </w:pPr>
      <w:r>
        <w:t xml:space="preserve">3.1 </w:t>
      </w:r>
      <w:r w:rsidRPr="00A80DDC">
        <w:t xml:space="preserve">Orthologous Gene Clustering and Template DNA screening in the </w:t>
      </w:r>
      <w:r w:rsidR="0024345E" w:rsidRPr="0024345E">
        <w:rPr>
          <w:i/>
          <w:iCs/>
          <w:color w:val="111111"/>
        </w:rPr>
        <w:t>C. gloeosporioides</w:t>
      </w:r>
    </w:p>
    <w:p w14:paraId="58A66148" w14:textId="173A5974" w:rsidR="00C8317A" w:rsidRDefault="00C8317A" w:rsidP="00C8317A">
      <w:pPr>
        <w:spacing w:line="360" w:lineRule="auto"/>
        <w:rPr>
          <w:rFonts w:ascii="Times New Roman" w:eastAsia="宋体" w:hAnsi="Times New Roman"/>
          <w:color w:val="374151"/>
          <w:kern w:val="0"/>
          <w:szCs w:val="21"/>
        </w:rPr>
      </w:pPr>
      <w:r w:rsidRPr="00725C9A">
        <w:rPr>
          <w:rFonts w:ascii="Times New Roman" w:eastAsia="宋体" w:hAnsi="Times New Roman"/>
          <w:color w:val="374151"/>
          <w:kern w:val="0"/>
          <w:szCs w:val="21"/>
        </w:rPr>
        <w:t xml:space="preserve">An orthologous gene analysis was carried out on the genomes of 62 species as part of our investigation. included 60 genomes from the </w:t>
      </w:r>
      <w:r w:rsidR="0024345E" w:rsidRPr="0024345E">
        <w:rPr>
          <w:rFonts w:ascii="Times New Roman" w:eastAsia="宋体" w:hAnsi="Times New Roman"/>
          <w:i/>
          <w:iCs/>
          <w:color w:val="374151"/>
          <w:kern w:val="0"/>
          <w:szCs w:val="21"/>
        </w:rPr>
        <w:t>Colletotrichum</w:t>
      </w:r>
      <w:r>
        <w:rPr>
          <w:rFonts w:ascii="Times New Roman" w:eastAsia="宋体" w:hAnsi="Times New Roman"/>
          <w:color w:val="374151"/>
          <w:kern w:val="0"/>
          <w:szCs w:val="21"/>
        </w:rPr>
        <w:t xml:space="preserve"> spp. </w:t>
      </w:r>
      <w:r w:rsidRPr="00725C9A">
        <w:rPr>
          <w:rFonts w:ascii="Times New Roman" w:eastAsia="宋体" w:hAnsi="Times New Roman"/>
          <w:color w:val="374151"/>
          <w:kern w:val="0"/>
          <w:szCs w:val="21"/>
        </w:rPr>
        <w:t xml:space="preserve">and 4 genomes specific to </w:t>
      </w:r>
      <w:r w:rsidR="0024345E" w:rsidRPr="0024345E">
        <w:rPr>
          <w:rFonts w:ascii="Times New Roman" w:eastAsia="宋体" w:hAnsi="Times New Roman"/>
          <w:i/>
          <w:iCs/>
          <w:color w:val="374151"/>
          <w:kern w:val="0"/>
          <w:szCs w:val="21"/>
        </w:rPr>
        <w:t>Colletotrichum</w:t>
      </w:r>
      <w:r w:rsidRPr="00725C9A">
        <w:rPr>
          <w:rFonts w:ascii="Times New Roman" w:eastAsia="宋体" w:hAnsi="Times New Roman"/>
          <w:i/>
          <w:iCs/>
          <w:color w:val="374151"/>
          <w:kern w:val="0"/>
          <w:szCs w:val="21"/>
        </w:rPr>
        <w:t xml:space="preserve"> gloeosporioides</w:t>
      </w:r>
      <w:r w:rsidRPr="00725C9A">
        <w:rPr>
          <w:rFonts w:ascii="Times New Roman" w:eastAsia="宋体" w:hAnsi="Times New Roman"/>
          <w:color w:val="374151"/>
          <w:kern w:val="0"/>
          <w:szCs w:val="21"/>
        </w:rPr>
        <w:t xml:space="preserve">. </w:t>
      </w:r>
      <w:r w:rsidRPr="000F45FE">
        <w:rPr>
          <w:rFonts w:ascii="Times New Roman" w:eastAsia="宋体" w:hAnsi="Times New Roman"/>
          <w:color w:val="374151"/>
          <w:kern w:val="0"/>
          <w:szCs w:val="21"/>
        </w:rPr>
        <w:t xml:space="preserve">Different strains of </w:t>
      </w:r>
      <w:r w:rsidR="0024345E" w:rsidRPr="0024345E">
        <w:rPr>
          <w:rFonts w:ascii="Times New Roman" w:eastAsia="宋体" w:hAnsi="Times New Roman"/>
          <w:i/>
          <w:iCs/>
          <w:color w:val="374151"/>
          <w:kern w:val="0"/>
          <w:szCs w:val="21"/>
        </w:rPr>
        <w:t>C. gloeosporioides</w:t>
      </w:r>
      <w:r w:rsidRPr="000F45FE">
        <w:rPr>
          <w:rFonts w:ascii="Times New Roman" w:eastAsia="宋体" w:hAnsi="Times New Roman"/>
          <w:color w:val="374151"/>
          <w:kern w:val="0"/>
          <w:szCs w:val="21"/>
        </w:rPr>
        <w:t xml:space="preserve"> have intraspecific homologous genes ranging from 14,000 to 17,000</w:t>
      </w:r>
      <w:r>
        <w:rPr>
          <w:rFonts w:ascii="Times New Roman" w:eastAsia="宋体" w:hAnsi="Times New Roman"/>
          <w:color w:val="374151"/>
          <w:kern w:val="0"/>
          <w:szCs w:val="21"/>
        </w:rPr>
        <w:t xml:space="preserve">. </w:t>
      </w:r>
      <w:r w:rsidRPr="004F332B">
        <w:rPr>
          <w:rFonts w:ascii="Times New Roman" w:eastAsia="宋体" w:hAnsi="Times New Roman"/>
          <w:color w:val="374151"/>
          <w:kern w:val="0"/>
          <w:szCs w:val="21"/>
        </w:rPr>
        <w:t>19,05</w:t>
      </w:r>
      <w:r>
        <w:rPr>
          <w:rFonts w:ascii="Times New Roman" w:eastAsia="宋体" w:hAnsi="Times New Roman"/>
          <w:color w:val="374151"/>
          <w:kern w:val="0"/>
          <w:szCs w:val="21"/>
        </w:rPr>
        <w:t>0</w:t>
      </w:r>
      <w:r w:rsidRPr="004F332B">
        <w:rPr>
          <w:rFonts w:ascii="Times New Roman" w:eastAsia="宋体" w:hAnsi="Times New Roman"/>
          <w:color w:val="374151"/>
          <w:kern w:val="0"/>
          <w:szCs w:val="21"/>
        </w:rPr>
        <w:t xml:space="preserve"> clusters included at least one gene from</w:t>
      </w:r>
      <w:r>
        <w:rPr>
          <w:rFonts w:ascii="Times New Roman" w:eastAsia="宋体" w:hAnsi="Times New Roman"/>
          <w:color w:val="374151"/>
          <w:kern w:val="0"/>
          <w:szCs w:val="21"/>
        </w:rPr>
        <w:t xml:space="preserve"> them. </w:t>
      </w:r>
      <w:r w:rsidRPr="004F332B">
        <w:rPr>
          <w:rFonts w:ascii="Times New Roman" w:eastAsia="宋体" w:hAnsi="Times New Roman"/>
          <w:color w:val="374151"/>
          <w:kern w:val="0"/>
          <w:szCs w:val="21"/>
        </w:rPr>
        <w:t>12,50</w:t>
      </w:r>
      <w:r>
        <w:rPr>
          <w:rFonts w:ascii="Times New Roman" w:eastAsia="宋体" w:hAnsi="Times New Roman"/>
          <w:color w:val="374151"/>
          <w:kern w:val="0"/>
          <w:szCs w:val="21"/>
        </w:rPr>
        <w:t>4</w:t>
      </w:r>
      <w:r w:rsidRPr="004F332B">
        <w:rPr>
          <w:rFonts w:ascii="Times New Roman" w:eastAsia="宋体" w:hAnsi="Times New Roman"/>
          <w:color w:val="374151"/>
          <w:kern w:val="0"/>
          <w:szCs w:val="21"/>
        </w:rPr>
        <w:t xml:space="preserve"> groups were present across all four</w:t>
      </w:r>
      <w:r>
        <w:rPr>
          <w:rFonts w:ascii="Times New Roman" w:eastAsia="宋体" w:hAnsi="Times New Roman"/>
          <w:color w:val="374151"/>
          <w:kern w:val="0"/>
          <w:szCs w:val="21"/>
        </w:rPr>
        <w:t xml:space="preserve"> such </w:t>
      </w:r>
      <w:r w:rsidRPr="004F332B">
        <w:rPr>
          <w:rFonts w:ascii="Times New Roman" w:eastAsia="宋体" w:hAnsi="Times New Roman"/>
          <w:color w:val="374151"/>
          <w:kern w:val="0"/>
          <w:szCs w:val="21"/>
        </w:rPr>
        <w:t>gen</w:t>
      </w:r>
      <w:r>
        <w:rPr>
          <w:rFonts w:ascii="Times New Roman" w:eastAsia="宋体" w:hAnsi="Times New Roman"/>
          <w:color w:val="374151"/>
          <w:kern w:val="0"/>
          <w:szCs w:val="21"/>
        </w:rPr>
        <w:t>e</w:t>
      </w:r>
      <w:r w:rsidRPr="004F332B">
        <w:rPr>
          <w:rFonts w:ascii="Times New Roman" w:eastAsia="宋体" w:hAnsi="Times New Roman"/>
          <w:color w:val="374151"/>
          <w:kern w:val="0"/>
          <w:szCs w:val="21"/>
        </w:rPr>
        <w:t>s</w:t>
      </w:r>
      <w:r>
        <w:rPr>
          <w:rFonts w:ascii="Times New Roman" w:eastAsia="宋体" w:hAnsi="Times New Roman"/>
          <w:color w:val="374151"/>
          <w:kern w:val="0"/>
          <w:szCs w:val="21"/>
        </w:rPr>
        <w:t>. T</w:t>
      </w:r>
      <w:r w:rsidRPr="00B77BD6">
        <w:rPr>
          <w:rFonts w:ascii="Times New Roman" w:eastAsia="宋体" w:hAnsi="Times New Roman"/>
          <w:color w:val="374151"/>
          <w:kern w:val="0"/>
          <w:szCs w:val="21"/>
        </w:rPr>
        <w:t>he ratio</w:t>
      </w:r>
      <w:r>
        <w:rPr>
          <w:rFonts w:ascii="Times New Roman" w:eastAsia="宋体" w:hAnsi="Times New Roman"/>
          <w:color w:val="374151"/>
          <w:kern w:val="0"/>
          <w:szCs w:val="21"/>
        </w:rPr>
        <w:t xml:space="preserve"> between the two</w:t>
      </w:r>
      <w:r w:rsidRPr="00B77BD6">
        <w:rPr>
          <w:rFonts w:ascii="Times New Roman" w:eastAsia="宋体" w:hAnsi="Times New Roman"/>
          <w:color w:val="374151"/>
          <w:kern w:val="0"/>
          <w:szCs w:val="21"/>
        </w:rPr>
        <w:t>, or Jaccard</w:t>
      </w:r>
      <w:r>
        <w:rPr>
          <w:rFonts w:ascii="Times New Roman" w:eastAsia="宋体" w:hAnsi="Times New Roman"/>
          <w:color w:val="374151"/>
          <w:kern w:val="0"/>
          <w:szCs w:val="21"/>
        </w:rPr>
        <w:t xml:space="preserve"> index</w:t>
      </w:r>
      <w:r>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&lt;EndNote&gt;&lt;Cite&gt;&lt;Author&gt;Litholdo Junior&lt;/Author&gt;&lt;Year&gt;2011&lt;/Year&gt;&lt;RecNum&gt;24&lt;/RecNum&gt;&lt;DisplayText&gt;&lt;style size="10"&gt;[33]&lt;/style&gt;&lt;/DisplayText&gt;&lt;record&gt;&lt;rec-number&gt;24&lt;/rec-number&gt;&lt;foreign-keys&gt;&lt;key app="EN" db-id="pf0zr5sdvwaseyefxf05etfq0z9spxwfa59s" timestamp="1705641155"&gt;24&lt;/key&gt;&lt;key app="ENWeb" db-id=""&gt;0&lt;/key&gt;&lt;/foreign-keys&gt;&lt;ref-type name="Journal Article"&gt;17&lt;/ref-type&gt;&lt;contributors&gt;&lt;authors&gt;&lt;author&gt;Litholdo Junior, C. G.&lt;/author&gt;&lt;author&gt;Gomes, E. V.&lt;/author&gt;&lt;author&gt;Lobo Junior, M.&lt;/author&gt;&lt;author&gt;Nasser, L. C.&lt;/author&gt;&lt;author&gt;Petrofeza, S.&lt;/author&gt;&lt;/authors&gt;&lt;/contributors&gt;&lt;auth-address&gt;Instituto de Ciencias Biologicas, Universidade Federal de Goias, Goiania, GO, Brasil.&lt;/auth-address&gt;&lt;titles&gt;&lt;title&gt;&lt;style face="normal" font="default" size="100%"&gt;Genetic Diversity and Mycelial Compatibility Groups of the Plant-Pathogenic Fungus &lt;/style&gt;&lt;style face="italic" font="default" size="100%"&gt;Sclerotinia sclerotiorum&lt;/style&gt;&lt;style face="normal" font="default" size="100%"&gt; in Brazil&lt;/style&gt;&lt;/title&gt;&lt;secondary-title&gt;Genet Mol Res&lt;/secondary-title&gt;&lt;/titles&gt;&lt;periodical&gt;&lt;full-title&gt;Genet Mol Res&lt;/full-title&gt;&lt;/periodical&gt;&lt;pages&gt;868-77&lt;/pages&gt;&lt;volume&gt;10&lt;/volume&gt;&lt;number&gt;2&lt;/number&gt;&lt;edition&gt;2011/06/07&lt;/edition&gt;&lt;keywords&gt;&lt;keyword&gt;Ascomycota/classification/*genetics/isolation &amp;amp; purification&lt;/keyword&gt;&lt;keyword&gt;Brazil&lt;/keyword&gt;&lt;keyword&gt;DNA, Fungal/genetics&lt;/keyword&gt;&lt;keyword&gt;*Genetic Variation&lt;/keyword&gt;&lt;keyword&gt;Mycelium/classification/*genetics&lt;/keyword&gt;&lt;keyword&gt;Polymerase Chain Reaction&lt;/keyword&gt;&lt;keyword&gt;Random Amplified Polymorphic DNA Technique&lt;/keyword&gt;&lt;/keywords&gt;&lt;dates&gt;&lt;year&gt;2011&lt;/year&gt;&lt;pub-dates&gt;&lt;date&gt;May 17&lt;/date&gt;&lt;/pub-dates&gt;&lt;/dates&gt;&lt;isbn&gt;1676-5680 (Electronic)&amp;#xD;1676-5680 (Linking)&lt;/isbn&gt;&lt;accession-num&gt;21644203&lt;/accession-num&gt;&lt;urls&gt;&lt;related-urls&gt;&lt;url&gt;https://www.ncbi.nlm.nih.gov/pubmed/21644203&lt;/url&gt;&lt;/related-urls&gt;&lt;/urls&gt;&lt;electronic-resource-num&gt;10.4238/vol10-2gmr937&lt;/electronic-resource-num&gt;&lt;/record&gt;&lt;/Cite&gt;&lt;/EndNote&gt;</w:instrText>
      </w:r>
      <w:r>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33" w:tooltip="Litholdo Junior, 2011 #24" w:history="1">
        <w:r w:rsidR="00352752" w:rsidRPr="008A28D7">
          <w:rPr>
            <w:rFonts w:ascii="Times New Roman" w:eastAsia="宋体" w:hAnsi="Times New Roman"/>
            <w:noProof/>
            <w:color w:val="374151"/>
            <w:kern w:val="0"/>
            <w:sz w:val="20"/>
            <w:szCs w:val="21"/>
          </w:rPr>
          <w:t>33</w:t>
        </w:r>
      </w:hyperlink>
      <w:r w:rsidR="008A28D7" w:rsidRPr="008A28D7">
        <w:rPr>
          <w:rFonts w:ascii="Times New Roman" w:eastAsia="宋体" w:hAnsi="Times New Roman"/>
          <w:noProof/>
          <w:color w:val="374151"/>
          <w:kern w:val="0"/>
          <w:sz w:val="20"/>
          <w:szCs w:val="21"/>
        </w:rPr>
        <w:t>]</w:t>
      </w:r>
      <w:r>
        <w:rPr>
          <w:rFonts w:ascii="Times New Roman" w:eastAsia="宋体" w:hAnsi="Times New Roman"/>
          <w:color w:val="374151"/>
          <w:kern w:val="0"/>
          <w:szCs w:val="21"/>
        </w:rPr>
        <w:fldChar w:fldCharType="end"/>
      </w:r>
      <w:r w:rsidRPr="00B77BD6">
        <w:rPr>
          <w:rFonts w:ascii="Times New Roman" w:eastAsia="宋体" w:hAnsi="Times New Roman"/>
          <w:color w:val="374151"/>
          <w:kern w:val="0"/>
          <w:szCs w:val="21"/>
        </w:rPr>
        <w:t>, is 0.656</w:t>
      </w:r>
      <w:r w:rsidRPr="004F332B">
        <w:rPr>
          <w:rFonts w:ascii="Times New Roman" w:eastAsia="宋体" w:hAnsi="Times New Roman"/>
          <w:color w:val="374151"/>
          <w:kern w:val="0"/>
          <w:szCs w:val="21"/>
        </w:rPr>
        <w:t xml:space="preserve"> </w:t>
      </w:r>
      <w:r>
        <w:rPr>
          <w:rFonts w:ascii="Times New Roman" w:eastAsia="宋体" w:hAnsi="Times New Roman"/>
          <w:color w:val="374151"/>
          <w:kern w:val="0"/>
          <w:szCs w:val="21"/>
        </w:rPr>
        <w:t>(Figure 1A)</w:t>
      </w:r>
      <w:r w:rsidR="006554DD">
        <w:rPr>
          <w:rFonts w:ascii="Times New Roman" w:eastAsia="宋体" w:hAnsi="Times New Roman"/>
          <w:color w:val="374151"/>
          <w:kern w:val="0"/>
          <w:szCs w:val="21"/>
        </w:rPr>
        <w:t>,</w:t>
      </w:r>
      <w:r w:rsidR="006554DD" w:rsidRPr="006554DD">
        <w:rPr>
          <w:rFonts w:ascii="Times New Roman" w:eastAsia="宋体" w:hAnsi="Times New Roman"/>
          <w:color w:val="111111"/>
          <w:szCs w:val="21"/>
        </w:rPr>
        <w:t xml:space="preserve"> </w:t>
      </w:r>
      <w:r w:rsidR="006554DD">
        <w:rPr>
          <w:rFonts w:ascii="Times New Roman" w:eastAsia="宋体" w:hAnsi="Times New Roman"/>
          <w:color w:val="111111"/>
          <w:szCs w:val="21"/>
        </w:rPr>
        <w:t>which i</w:t>
      </w:r>
      <w:r w:rsidR="006554DD" w:rsidRPr="00FE4711">
        <w:rPr>
          <w:rFonts w:ascii="Times New Roman" w:eastAsia="宋体" w:hAnsi="Times New Roman"/>
          <w:color w:val="111111"/>
          <w:szCs w:val="21"/>
        </w:rPr>
        <w:t>ndicates the similarity between two gene sets</w:t>
      </w:r>
      <w:r w:rsidRPr="00B77BD6">
        <w:rPr>
          <w:rFonts w:ascii="Times New Roman" w:eastAsia="宋体" w:hAnsi="Times New Roman"/>
          <w:color w:val="374151"/>
          <w:kern w:val="0"/>
          <w:szCs w:val="21"/>
        </w:rPr>
        <w:t xml:space="preserve">. </w:t>
      </w:r>
      <w:r w:rsidRPr="004F332B">
        <w:rPr>
          <w:rFonts w:ascii="Times New Roman" w:eastAsia="宋体" w:hAnsi="Times New Roman"/>
          <w:color w:val="374151"/>
          <w:kern w:val="0"/>
          <w:szCs w:val="21"/>
        </w:rPr>
        <w:t xml:space="preserve">Furthermore, </w:t>
      </w:r>
      <w:r>
        <w:rPr>
          <w:rFonts w:ascii="Times New Roman" w:eastAsia="宋体" w:hAnsi="Times New Roman" w:hint="eastAsia"/>
          <w:color w:val="374151"/>
          <w:kern w:val="0"/>
          <w:szCs w:val="21"/>
        </w:rPr>
        <w:t>t</w:t>
      </w:r>
      <w:r w:rsidRPr="00725C9A">
        <w:rPr>
          <w:rFonts w:ascii="Times New Roman" w:eastAsia="宋体" w:hAnsi="Times New Roman"/>
          <w:color w:val="374151"/>
          <w:kern w:val="0"/>
          <w:szCs w:val="21"/>
        </w:rPr>
        <w:t>he analysis resulted in the identification of 59,</w:t>
      </w:r>
      <w:r>
        <w:rPr>
          <w:rFonts w:ascii="Times New Roman" w:eastAsia="宋体" w:hAnsi="Times New Roman"/>
          <w:color w:val="374151"/>
          <w:kern w:val="0"/>
          <w:szCs w:val="21"/>
        </w:rPr>
        <w:t xml:space="preserve">387 </w:t>
      </w:r>
      <w:r w:rsidRPr="00637898">
        <w:rPr>
          <w:rFonts w:ascii="Times New Roman" w:eastAsia="宋体" w:hAnsi="Times New Roman"/>
          <w:color w:val="374151"/>
          <w:kern w:val="0"/>
          <w:szCs w:val="21"/>
        </w:rPr>
        <w:t>non</w:t>
      </w:r>
      <w:r>
        <w:rPr>
          <w:rFonts w:ascii="Times New Roman" w:eastAsia="宋体" w:hAnsi="Times New Roman" w:hint="eastAsia"/>
          <w:color w:val="374151"/>
          <w:kern w:val="0"/>
          <w:szCs w:val="21"/>
        </w:rPr>
        <w:t>-</w:t>
      </w:r>
      <w:r w:rsidRPr="00637898">
        <w:rPr>
          <w:rFonts w:ascii="Times New Roman" w:eastAsia="宋体" w:hAnsi="Times New Roman"/>
          <w:color w:val="374151"/>
          <w:kern w:val="0"/>
          <w:szCs w:val="21"/>
        </w:rPr>
        <w:t>redundant</w:t>
      </w:r>
      <w:r w:rsidRPr="00725C9A">
        <w:rPr>
          <w:rFonts w:ascii="Times New Roman" w:eastAsia="宋体" w:hAnsi="Times New Roman"/>
          <w:color w:val="374151"/>
          <w:kern w:val="0"/>
          <w:szCs w:val="21"/>
        </w:rPr>
        <w:t xml:space="preserve"> orthologous gene families, which accounted for 95.9% of the genes analyzed. </w:t>
      </w:r>
      <w:r w:rsidRPr="00DC01FE">
        <w:rPr>
          <w:rFonts w:ascii="Times New Roman" w:eastAsia="宋体" w:hAnsi="Times New Roman"/>
          <w:color w:val="374151"/>
          <w:kern w:val="0"/>
          <w:szCs w:val="21"/>
        </w:rPr>
        <w:t>Among them, 17 are comprised exclusively of genes from the four studied strains</w:t>
      </w:r>
      <w:r>
        <w:rPr>
          <w:rFonts w:ascii="Times New Roman" w:eastAsia="宋体" w:hAnsi="Times New Roman"/>
          <w:color w:val="374151"/>
          <w:kern w:val="0"/>
          <w:szCs w:val="21"/>
        </w:rPr>
        <w:t xml:space="preserve"> only</w:t>
      </w:r>
      <w:r w:rsidRPr="004F332B">
        <w:rPr>
          <w:rFonts w:ascii="Times New Roman" w:eastAsia="宋体" w:hAnsi="Times New Roman"/>
          <w:color w:val="374151"/>
          <w:kern w:val="0"/>
          <w:szCs w:val="21"/>
        </w:rPr>
        <w:t xml:space="preserve"> </w:t>
      </w:r>
      <w:r>
        <w:rPr>
          <w:rFonts w:ascii="Times New Roman" w:eastAsia="宋体" w:hAnsi="Times New Roman"/>
          <w:color w:val="374151"/>
          <w:kern w:val="0"/>
          <w:szCs w:val="21"/>
        </w:rPr>
        <w:t>(Figure 1B)</w:t>
      </w:r>
      <w:r w:rsidRPr="00DC01FE">
        <w:rPr>
          <w:rFonts w:ascii="Times New Roman" w:eastAsia="宋体" w:hAnsi="Times New Roman"/>
          <w:color w:val="374151"/>
          <w:kern w:val="0"/>
          <w:szCs w:val="21"/>
        </w:rPr>
        <w:t>.</w:t>
      </w:r>
      <w:r>
        <w:rPr>
          <w:rFonts w:ascii="Times New Roman" w:eastAsia="宋体" w:hAnsi="Times New Roman"/>
          <w:color w:val="374151"/>
          <w:kern w:val="0"/>
          <w:szCs w:val="21"/>
        </w:rPr>
        <w:t xml:space="preserve"> </w:t>
      </w:r>
      <w:r w:rsidRPr="00725C9A">
        <w:rPr>
          <w:rFonts w:ascii="Times New Roman" w:eastAsia="宋体" w:hAnsi="Times New Roman"/>
          <w:color w:val="374151"/>
          <w:kern w:val="0"/>
          <w:szCs w:val="21"/>
        </w:rPr>
        <w:t>However, a subset of 36,233 genes did not align with any known orthologous clusters.</w:t>
      </w:r>
      <w:r w:rsidRPr="00403E7F">
        <w:t xml:space="preserve"> </w:t>
      </w:r>
      <w:r w:rsidRPr="00403E7F">
        <w:rPr>
          <w:rFonts w:ascii="Times New Roman" w:eastAsia="宋体" w:hAnsi="Times New Roman"/>
          <w:color w:val="374151"/>
          <w:kern w:val="0"/>
          <w:szCs w:val="21"/>
        </w:rPr>
        <w:t xml:space="preserve">Significantly, the sequence lengths of these </w:t>
      </w:r>
      <w:r>
        <w:rPr>
          <w:rFonts w:ascii="Times New Roman" w:eastAsia="宋体" w:hAnsi="Times New Roman"/>
          <w:color w:val="374151"/>
          <w:kern w:val="0"/>
          <w:szCs w:val="21"/>
        </w:rPr>
        <w:t>ortho</w:t>
      </w:r>
      <w:r w:rsidRPr="00403E7F">
        <w:rPr>
          <w:rFonts w:ascii="Times New Roman" w:eastAsia="宋体" w:hAnsi="Times New Roman"/>
          <w:color w:val="374151"/>
          <w:kern w:val="0"/>
          <w:szCs w:val="21"/>
        </w:rPr>
        <w:t xml:space="preserve">groups vary </w:t>
      </w:r>
      <w:r>
        <w:rPr>
          <w:rFonts w:ascii="Times New Roman" w:eastAsia="宋体" w:hAnsi="Times New Roman"/>
          <w:color w:val="374151"/>
          <w:kern w:val="0"/>
          <w:szCs w:val="21"/>
        </w:rPr>
        <w:t>wide</w:t>
      </w:r>
      <w:r w:rsidRPr="00403E7F">
        <w:rPr>
          <w:rFonts w:ascii="Times New Roman" w:eastAsia="宋体" w:hAnsi="Times New Roman"/>
          <w:color w:val="374151"/>
          <w:kern w:val="0"/>
          <w:szCs w:val="21"/>
        </w:rPr>
        <w:t>ly, but 14 of them are single-copy</w:t>
      </w:r>
      <w:r w:rsidRPr="004F332B">
        <w:rPr>
          <w:rFonts w:ascii="Times New Roman" w:eastAsia="宋体" w:hAnsi="Times New Roman"/>
          <w:color w:val="374151"/>
          <w:kern w:val="0"/>
          <w:szCs w:val="21"/>
        </w:rPr>
        <w:t xml:space="preserve"> </w:t>
      </w:r>
      <w:r>
        <w:rPr>
          <w:rFonts w:ascii="Times New Roman" w:eastAsia="宋体" w:hAnsi="Times New Roman"/>
          <w:color w:val="374151"/>
          <w:kern w:val="0"/>
          <w:szCs w:val="21"/>
        </w:rPr>
        <w:t>(Figure 1C)</w:t>
      </w:r>
      <w:r w:rsidRPr="00403E7F">
        <w:rPr>
          <w:rFonts w:ascii="Times New Roman" w:eastAsia="宋体" w:hAnsi="Times New Roman"/>
          <w:color w:val="374151"/>
          <w:kern w:val="0"/>
          <w:szCs w:val="21"/>
        </w:rPr>
        <w:t>.</w:t>
      </w:r>
      <w:r>
        <w:rPr>
          <w:rFonts w:ascii="Times New Roman" w:eastAsia="宋体" w:hAnsi="Times New Roman"/>
          <w:color w:val="374151"/>
          <w:kern w:val="0"/>
          <w:szCs w:val="21"/>
        </w:rPr>
        <w:t xml:space="preserve"> </w:t>
      </w:r>
      <w:r w:rsidRPr="00725C9A">
        <w:rPr>
          <w:rFonts w:ascii="Times New Roman" w:eastAsia="宋体" w:hAnsi="Times New Roman"/>
          <w:color w:val="374151"/>
          <w:kern w:val="0"/>
          <w:szCs w:val="21"/>
        </w:rPr>
        <w:t xml:space="preserve">By aligning the sequences of these groups, we were able to identify conserved domains within each orthologous group. Further screening using BLAST tool </w:t>
      </w:r>
      <w:r>
        <w:rPr>
          <w:rFonts w:ascii="Times New Roman" w:eastAsia="宋体" w:hAnsi="Times New Roman" w:hint="eastAsia"/>
          <w:color w:val="374151"/>
          <w:kern w:val="0"/>
          <w:szCs w:val="21"/>
        </w:rPr>
        <w:t>at</w:t>
      </w:r>
      <w:r>
        <w:rPr>
          <w:rFonts w:ascii="Times New Roman" w:eastAsia="宋体" w:hAnsi="Times New Roman"/>
          <w:color w:val="374151"/>
          <w:kern w:val="0"/>
          <w:szCs w:val="21"/>
        </w:rPr>
        <w:t xml:space="preserve"> </w:t>
      </w:r>
      <w:r w:rsidRPr="00725C9A">
        <w:rPr>
          <w:rFonts w:ascii="Times New Roman" w:eastAsia="宋体" w:hAnsi="Times New Roman"/>
          <w:color w:val="374151"/>
          <w:kern w:val="0"/>
          <w:szCs w:val="21"/>
        </w:rPr>
        <w:t>NCBI</w:t>
      </w:r>
      <w:r>
        <w:rPr>
          <w:rFonts w:ascii="Times New Roman" w:eastAsia="宋体" w:hAnsi="Times New Roman"/>
          <w:color w:val="374151"/>
          <w:kern w:val="0"/>
          <w:szCs w:val="21"/>
        </w:rPr>
        <w:t xml:space="preserve"> </w:t>
      </w:r>
      <w:r w:rsidRPr="00725C9A">
        <w:rPr>
          <w:rFonts w:ascii="Times New Roman" w:eastAsia="宋体" w:hAnsi="Times New Roman"/>
          <w:color w:val="374151"/>
          <w:kern w:val="0"/>
          <w:szCs w:val="21"/>
        </w:rPr>
        <w:t xml:space="preserve">revealed </w:t>
      </w:r>
      <w:r>
        <w:rPr>
          <w:rFonts w:ascii="Times New Roman" w:eastAsia="宋体" w:hAnsi="Times New Roman"/>
          <w:color w:val="374151"/>
          <w:kern w:val="0"/>
          <w:szCs w:val="21"/>
        </w:rPr>
        <w:t>9</w:t>
      </w:r>
      <w:r w:rsidRPr="00725C9A">
        <w:rPr>
          <w:rFonts w:ascii="Times New Roman" w:eastAsia="宋体" w:hAnsi="Times New Roman"/>
          <w:color w:val="374151"/>
          <w:kern w:val="0"/>
          <w:szCs w:val="21"/>
        </w:rPr>
        <w:t xml:space="preserve"> </w:t>
      </w:r>
      <w:r>
        <w:rPr>
          <w:rFonts w:ascii="Times New Roman" w:eastAsia="宋体" w:hAnsi="Times New Roman"/>
          <w:color w:val="374151"/>
          <w:kern w:val="0"/>
          <w:szCs w:val="21"/>
        </w:rPr>
        <w:t>sequences</w:t>
      </w:r>
      <w:r w:rsidRPr="00725C9A">
        <w:rPr>
          <w:rFonts w:ascii="Times New Roman" w:eastAsia="宋体" w:hAnsi="Times New Roman"/>
          <w:color w:val="374151"/>
          <w:kern w:val="0"/>
          <w:szCs w:val="21"/>
        </w:rPr>
        <w:t xml:space="preserve"> that were conserved across the remaining </w:t>
      </w:r>
      <w:r w:rsidR="0024345E" w:rsidRPr="0024345E">
        <w:rPr>
          <w:rFonts w:ascii="Times New Roman" w:eastAsia="宋体" w:hAnsi="Times New Roman"/>
          <w:i/>
          <w:iCs/>
          <w:color w:val="374151"/>
          <w:kern w:val="0"/>
          <w:szCs w:val="21"/>
        </w:rPr>
        <w:t>C. gloeosporioides</w:t>
      </w:r>
      <w:r w:rsidRPr="00725C9A">
        <w:rPr>
          <w:rFonts w:ascii="Times New Roman" w:eastAsia="宋体" w:hAnsi="Times New Roman"/>
          <w:color w:val="374151"/>
          <w:kern w:val="0"/>
          <w:szCs w:val="21"/>
        </w:rPr>
        <w:t xml:space="preserve"> genomes. The</w:t>
      </w:r>
      <w:r>
        <w:rPr>
          <w:rFonts w:ascii="Times New Roman" w:eastAsia="宋体" w:hAnsi="Times New Roman" w:hint="eastAsia"/>
          <w:color w:val="374151"/>
          <w:kern w:val="0"/>
          <w:szCs w:val="21"/>
        </w:rPr>
        <w:t>y</w:t>
      </w:r>
      <w:r w:rsidRPr="00725C9A">
        <w:rPr>
          <w:rFonts w:ascii="Times New Roman" w:eastAsia="宋体" w:hAnsi="Times New Roman"/>
          <w:color w:val="374151"/>
          <w:kern w:val="0"/>
          <w:szCs w:val="21"/>
        </w:rPr>
        <w:t xml:space="preserve"> were then designated as templated DNA sequences for </w:t>
      </w:r>
      <w:r>
        <w:rPr>
          <w:rFonts w:ascii="Times New Roman" w:eastAsia="宋体" w:hAnsi="Times New Roman"/>
          <w:color w:val="374151"/>
          <w:kern w:val="0"/>
          <w:szCs w:val="21"/>
        </w:rPr>
        <w:t>next</w:t>
      </w:r>
      <w:r w:rsidRPr="00725C9A">
        <w:rPr>
          <w:rFonts w:ascii="Times New Roman" w:eastAsia="宋体" w:hAnsi="Times New Roman"/>
          <w:color w:val="374151"/>
          <w:kern w:val="0"/>
          <w:szCs w:val="21"/>
        </w:rPr>
        <w:t xml:space="preserve"> study.</w:t>
      </w:r>
    </w:p>
    <w:p w14:paraId="2A44F5FC" w14:textId="27DC5791" w:rsidR="00EB2CC5" w:rsidRPr="00C8317A" w:rsidRDefault="00C8317A" w:rsidP="00020890">
      <w:pPr>
        <w:spacing w:line="360" w:lineRule="auto"/>
        <w:rPr>
          <w:rFonts w:ascii="Times New Roman" w:eastAsia="宋体" w:hAnsi="Times New Roman"/>
          <w:color w:val="374151"/>
          <w:kern w:val="0"/>
          <w:szCs w:val="21"/>
        </w:rPr>
      </w:pPr>
      <w:r>
        <w:rPr>
          <w:rFonts w:ascii="Times New Roman" w:eastAsia="宋体" w:hAnsi="Times New Roman"/>
          <w:noProof/>
          <w:color w:val="111111"/>
          <w:szCs w:val="21"/>
        </w:rPr>
        <w:lastRenderedPageBreak/>
        <w:drawing>
          <wp:inline distT="0" distB="0" distL="0" distR="0" wp14:anchorId="314C7A04" wp14:editId="5DF1BBC6">
            <wp:extent cx="5265420" cy="6362700"/>
            <wp:effectExtent l="0" t="0" r="0" b="0"/>
            <wp:docPr id="58465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5420" cy="6362700"/>
                    </a:xfrm>
                    <a:prstGeom prst="rect">
                      <a:avLst/>
                    </a:prstGeom>
                    <a:noFill/>
                    <a:ln>
                      <a:noFill/>
                    </a:ln>
                  </pic:spPr>
                </pic:pic>
              </a:graphicData>
            </a:graphic>
          </wp:inline>
        </w:drawing>
      </w:r>
    </w:p>
    <w:p w14:paraId="2906D467" w14:textId="31C6CE07" w:rsidR="00C8317A" w:rsidRDefault="00C8317A" w:rsidP="00C8317A">
      <w:pPr>
        <w:spacing w:line="360" w:lineRule="auto"/>
        <w:ind w:firstLineChars="200" w:firstLine="422"/>
        <w:rPr>
          <w:rFonts w:ascii="Times New Roman" w:eastAsia="宋体" w:hAnsi="Times New Roman"/>
          <w:color w:val="111111"/>
          <w:szCs w:val="21"/>
        </w:rPr>
      </w:pPr>
      <w:r w:rsidRPr="00C8317A">
        <w:rPr>
          <w:rFonts w:ascii="Times New Roman" w:eastAsia="宋体" w:hAnsi="Times New Roman"/>
          <w:b/>
          <w:bCs/>
          <w:color w:val="111111"/>
          <w:szCs w:val="21"/>
        </w:rPr>
        <w:t xml:space="preserve">Figure 1 Statistics of orthologous gene clustering analyses. (A) </w:t>
      </w:r>
      <w:r w:rsidRPr="005C5098">
        <w:rPr>
          <w:rFonts w:ascii="Times New Roman" w:eastAsia="宋体" w:hAnsi="Times New Roman"/>
          <w:color w:val="111111"/>
          <w:szCs w:val="21"/>
        </w:rPr>
        <w:t xml:space="preserve">Number of orthogroups containing genes from different </w:t>
      </w:r>
      <w:r w:rsidR="0024345E" w:rsidRPr="0024345E">
        <w:rPr>
          <w:rFonts w:ascii="Times New Roman" w:eastAsia="宋体" w:hAnsi="Times New Roman"/>
          <w:i/>
          <w:iCs/>
          <w:color w:val="111111"/>
          <w:szCs w:val="21"/>
        </w:rPr>
        <w:t>C. gloeosporioides</w:t>
      </w:r>
      <w:r w:rsidRPr="005C5098">
        <w:rPr>
          <w:rFonts w:ascii="Times New Roman" w:eastAsia="宋体" w:hAnsi="Times New Roman"/>
          <w:color w:val="111111"/>
          <w:szCs w:val="21"/>
        </w:rPr>
        <w:t xml:space="preserve"> strains</w:t>
      </w:r>
      <w:r>
        <w:rPr>
          <w:rFonts w:ascii="Times New Roman" w:eastAsia="宋体" w:hAnsi="Times New Roman" w:hint="eastAsia"/>
          <w:color w:val="111111"/>
          <w:szCs w:val="21"/>
        </w:rPr>
        <w:t>，</w:t>
      </w:r>
      <w:r>
        <w:rPr>
          <w:rFonts w:ascii="Times New Roman" w:eastAsia="宋体" w:hAnsi="Times New Roman" w:hint="eastAsia"/>
          <w:color w:val="111111"/>
          <w:szCs w:val="21"/>
        </w:rPr>
        <w:t>Venn</w:t>
      </w:r>
      <w:r>
        <w:rPr>
          <w:rFonts w:ascii="Times New Roman" w:eastAsia="宋体" w:hAnsi="Times New Roman"/>
          <w:color w:val="111111"/>
          <w:szCs w:val="21"/>
        </w:rPr>
        <w:t xml:space="preserve"> </w:t>
      </w:r>
      <w:r>
        <w:rPr>
          <w:rFonts w:ascii="Times New Roman" w:eastAsia="宋体" w:hAnsi="Times New Roman" w:hint="eastAsia"/>
          <w:color w:val="111111"/>
          <w:szCs w:val="21"/>
        </w:rPr>
        <w:t>diagram</w:t>
      </w:r>
      <w:r>
        <w:rPr>
          <w:rFonts w:ascii="Times New Roman" w:eastAsia="宋体" w:hAnsi="Times New Roman"/>
          <w:color w:val="111111"/>
          <w:szCs w:val="21"/>
        </w:rPr>
        <w:t xml:space="preserve"> </w:t>
      </w:r>
      <w:r>
        <w:rPr>
          <w:rFonts w:ascii="Times New Roman" w:eastAsia="宋体" w:hAnsi="Times New Roman" w:hint="eastAsia"/>
          <w:color w:val="111111"/>
          <w:szCs w:val="21"/>
        </w:rPr>
        <w:t>shows</w:t>
      </w:r>
      <w:r>
        <w:rPr>
          <w:rFonts w:ascii="Times New Roman" w:eastAsia="宋体" w:hAnsi="Times New Roman"/>
          <w:color w:val="111111"/>
          <w:szCs w:val="21"/>
        </w:rPr>
        <w:t xml:space="preserve"> </w:t>
      </w:r>
      <w:r>
        <w:rPr>
          <w:rFonts w:ascii="Times New Roman" w:eastAsia="宋体" w:hAnsi="Times New Roman" w:hint="eastAsia"/>
          <w:color w:val="111111"/>
          <w:szCs w:val="21"/>
        </w:rPr>
        <w:t>the</w:t>
      </w:r>
      <w:r>
        <w:rPr>
          <w:rFonts w:ascii="Times New Roman" w:eastAsia="宋体" w:hAnsi="Times New Roman"/>
          <w:color w:val="111111"/>
          <w:szCs w:val="21"/>
        </w:rPr>
        <w:t xml:space="preserve"> </w:t>
      </w:r>
      <w:r>
        <w:rPr>
          <w:rFonts w:ascii="Times New Roman" w:eastAsia="宋体" w:hAnsi="Times New Roman" w:hint="eastAsia"/>
          <w:color w:val="111111"/>
          <w:szCs w:val="21"/>
        </w:rPr>
        <w:t>n</w:t>
      </w:r>
      <w:r w:rsidRPr="005C5098">
        <w:rPr>
          <w:rFonts w:ascii="Times New Roman" w:eastAsia="宋体" w:hAnsi="Times New Roman"/>
          <w:color w:val="111111"/>
          <w:szCs w:val="21"/>
        </w:rPr>
        <w:t>umber of orthogroups</w:t>
      </w:r>
      <w:r>
        <w:rPr>
          <w:rFonts w:ascii="Times New Roman" w:eastAsia="宋体" w:hAnsi="Times New Roman"/>
          <w:color w:val="111111"/>
          <w:szCs w:val="21"/>
        </w:rPr>
        <w:t xml:space="preserve"> which are specific (1) or shared by 2,3,4 strains.</w:t>
      </w:r>
      <w:r w:rsidRPr="005C5098">
        <w:rPr>
          <w:rFonts w:ascii="Times New Roman" w:eastAsia="宋体" w:hAnsi="Times New Roman"/>
          <w:color w:val="111111"/>
          <w:szCs w:val="21"/>
        </w:rPr>
        <w:t xml:space="preserve"> </w:t>
      </w:r>
      <w:r w:rsidRPr="00C8317A">
        <w:rPr>
          <w:rFonts w:ascii="Times New Roman" w:eastAsia="宋体" w:hAnsi="Times New Roman"/>
          <w:b/>
          <w:bCs/>
          <w:color w:val="111111"/>
          <w:szCs w:val="21"/>
        </w:rPr>
        <w:t>(B)</w:t>
      </w:r>
      <w:r w:rsidRPr="005C5098">
        <w:rPr>
          <w:rFonts w:ascii="Times New Roman" w:eastAsia="宋体" w:hAnsi="Times New Roman"/>
          <w:color w:val="111111"/>
          <w:szCs w:val="21"/>
        </w:rPr>
        <w:t xml:space="preserve"> Comparison of orthogroups containing </w:t>
      </w:r>
      <w:r w:rsidR="0024345E" w:rsidRPr="0024345E">
        <w:rPr>
          <w:rFonts w:ascii="Times New Roman" w:eastAsia="宋体" w:hAnsi="Times New Roman"/>
          <w:i/>
          <w:iCs/>
          <w:color w:val="111111"/>
          <w:szCs w:val="21"/>
        </w:rPr>
        <w:t>C. gloeosporioides</w:t>
      </w:r>
      <w:r w:rsidRPr="005C5098">
        <w:rPr>
          <w:rFonts w:ascii="Times New Roman" w:eastAsia="宋体" w:hAnsi="Times New Roman"/>
          <w:color w:val="111111"/>
          <w:szCs w:val="21"/>
        </w:rPr>
        <w:t xml:space="preserve"> strains with </w:t>
      </w:r>
      <w:r>
        <w:rPr>
          <w:rFonts w:ascii="Times New Roman" w:eastAsia="宋体" w:hAnsi="Times New Roman"/>
          <w:color w:val="111111"/>
          <w:szCs w:val="21"/>
        </w:rPr>
        <w:t xml:space="preserve">all </w:t>
      </w:r>
      <w:r w:rsidRPr="00637898">
        <w:rPr>
          <w:rFonts w:ascii="Times New Roman" w:eastAsia="宋体" w:hAnsi="Times New Roman"/>
          <w:color w:val="374151"/>
          <w:kern w:val="0"/>
          <w:szCs w:val="21"/>
        </w:rPr>
        <w:t>non</w:t>
      </w:r>
      <w:r>
        <w:rPr>
          <w:rFonts w:ascii="Times New Roman" w:eastAsia="宋体" w:hAnsi="Times New Roman" w:hint="eastAsia"/>
          <w:color w:val="374151"/>
          <w:kern w:val="0"/>
          <w:szCs w:val="21"/>
        </w:rPr>
        <w:t>-</w:t>
      </w:r>
      <w:r w:rsidRPr="00637898">
        <w:rPr>
          <w:rFonts w:ascii="Times New Roman" w:eastAsia="宋体" w:hAnsi="Times New Roman"/>
          <w:color w:val="374151"/>
          <w:kern w:val="0"/>
          <w:szCs w:val="21"/>
        </w:rPr>
        <w:t>redundant</w:t>
      </w:r>
      <w:r w:rsidRPr="005C5098">
        <w:rPr>
          <w:rFonts w:ascii="Times New Roman" w:eastAsia="宋体" w:hAnsi="Times New Roman"/>
          <w:color w:val="111111"/>
          <w:szCs w:val="21"/>
        </w:rPr>
        <w:t xml:space="preserve"> orthogroups</w:t>
      </w:r>
      <w:r>
        <w:rPr>
          <w:rFonts w:ascii="Times New Roman" w:eastAsia="宋体" w:hAnsi="Times New Roman"/>
          <w:color w:val="111111"/>
          <w:szCs w:val="21"/>
        </w:rPr>
        <w:t xml:space="preserve">. </w:t>
      </w:r>
      <w:r w:rsidRPr="00C8317A">
        <w:rPr>
          <w:rFonts w:ascii="Times New Roman" w:eastAsia="宋体" w:hAnsi="Times New Roman"/>
          <w:b/>
          <w:bCs/>
          <w:color w:val="111111"/>
          <w:szCs w:val="21"/>
        </w:rPr>
        <w:t>(C)</w:t>
      </w:r>
      <w:r w:rsidRPr="005C5098">
        <w:rPr>
          <w:rFonts w:ascii="Times New Roman" w:eastAsia="宋体" w:hAnsi="Times New Roman"/>
          <w:color w:val="111111"/>
          <w:szCs w:val="21"/>
        </w:rPr>
        <w:t xml:space="preserve"> Details of </w:t>
      </w:r>
      <w:r w:rsidR="0024345E" w:rsidRPr="0024345E">
        <w:rPr>
          <w:rFonts w:ascii="Times New Roman" w:eastAsia="宋体" w:hAnsi="Times New Roman"/>
          <w:i/>
          <w:iCs/>
          <w:color w:val="111111"/>
          <w:szCs w:val="21"/>
        </w:rPr>
        <w:t>C. gloeosporioides</w:t>
      </w:r>
      <w:r w:rsidRPr="005C5098">
        <w:rPr>
          <w:rFonts w:ascii="Times New Roman" w:eastAsia="宋体" w:hAnsi="Times New Roman"/>
          <w:color w:val="111111"/>
          <w:szCs w:val="21"/>
        </w:rPr>
        <w:t>-specific orthogroups</w:t>
      </w:r>
      <w:r>
        <w:rPr>
          <w:rFonts w:ascii="Times New Roman" w:eastAsia="宋体" w:hAnsi="Times New Roman"/>
          <w:color w:val="111111"/>
          <w:szCs w:val="21"/>
        </w:rPr>
        <w:t>, including gene IDs</w:t>
      </w:r>
      <w:r>
        <w:rPr>
          <w:rFonts w:ascii="Times New Roman" w:eastAsia="宋体" w:hAnsi="Times New Roman" w:hint="eastAsia"/>
          <w:color w:val="111111"/>
          <w:szCs w:val="21"/>
        </w:rPr>
        <w:t xml:space="preserve"> </w:t>
      </w:r>
      <w:r>
        <w:rPr>
          <w:rFonts w:ascii="Times New Roman" w:eastAsia="宋体" w:hAnsi="Times New Roman"/>
          <w:color w:val="111111"/>
          <w:szCs w:val="21"/>
        </w:rPr>
        <w:t>and length</w:t>
      </w:r>
      <w:r w:rsidR="00937231">
        <w:rPr>
          <w:rFonts w:ascii="Times New Roman" w:eastAsia="宋体" w:hAnsi="Times New Roman"/>
          <w:color w:val="111111"/>
          <w:szCs w:val="21"/>
        </w:rPr>
        <w:t xml:space="preserve">, the colored four were </w:t>
      </w:r>
      <w:r w:rsidR="00937231" w:rsidRPr="00937231">
        <w:rPr>
          <w:rFonts w:ascii="Times New Roman" w:eastAsia="宋体" w:hAnsi="Times New Roman"/>
          <w:color w:val="111111"/>
          <w:szCs w:val="21"/>
        </w:rPr>
        <w:t>eventually used to design molecular markers</w:t>
      </w:r>
      <w:r>
        <w:rPr>
          <w:rFonts w:ascii="Times New Roman" w:eastAsia="宋体" w:hAnsi="Times New Roman"/>
          <w:color w:val="111111"/>
          <w:szCs w:val="21"/>
        </w:rPr>
        <w:t>.</w:t>
      </w:r>
    </w:p>
    <w:p w14:paraId="1D736C8E" w14:textId="77777777" w:rsidR="009B160B" w:rsidRPr="005C5098" w:rsidRDefault="009B160B" w:rsidP="00C8317A">
      <w:pPr>
        <w:spacing w:line="360" w:lineRule="auto"/>
        <w:ind w:firstLineChars="200" w:firstLine="420"/>
        <w:rPr>
          <w:rFonts w:ascii="Times New Roman" w:eastAsia="宋体" w:hAnsi="Times New Roman"/>
          <w:color w:val="111111"/>
          <w:szCs w:val="21"/>
        </w:rPr>
      </w:pPr>
    </w:p>
    <w:p w14:paraId="3C0354A0" w14:textId="6A32F17A" w:rsidR="00957C76" w:rsidRPr="0064533B" w:rsidRDefault="00957C76" w:rsidP="002B1496">
      <w:pPr>
        <w:pStyle w:val="2"/>
      </w:pPr>
      <w:r>
        <w:t>3</w:t>
      </w:r>
      <w:r w:rsidRPr="0064533B">
        <w:t>.</w:t>
      </w:r>
      <w:r>
        <w:t>2</w:t>
      </w:r>
      <w:r w:rsidRPr="0064533B">
        <w:t xml:space="preserve"> </w:t>
      </w:r>
      <w:r w:rsidRPr="00957C76">
        <w:t xml:space="preserve">Screening of </w:t>
      </w:r>
      <w:r w:rsidR="00780FA9" w:rsidRPr="00957C76">
        <w:t>Specific Primers</w:t>
      </w:r>
      <w:r w:rsidRPr="0064533B">
        <w:t xml:space="preserve"> for </w:t>
      </w:r>
      <w:r w:rsidR="0024345E" w:rsidRPr="0024345E">
        <w:rPr>
          <w:i/>
        </w:rPr>
        <w:t>Colletotrichum</w:t>
      </w:r>
      <w:r w:rsidRPr="0064533B">
        <w:t xml:space="preserve"> </w:t>
      </w:r>
      <w:r w:rsidRPr="0064533B">
        <w:rPr>
          <w:i/>
        </w:rPr>
        <w:t>gloeosporioides</w:t>
      </w:r>
    </w:p>
    <w:p w14:paraId="417D9813" w14:textId="17EE7580" w:rsidR="00957C76" w:rsidRPr="00B040A9" w:rsidRDefault="00957C76" w:rsidP="00B040A9">
      <w:pPr>
        <w:spacing w:line="360" w:lineRule="auto"/>
        <w:ind w:firstLineChars="150" w:firstLine="315"/>
        <w:rPr>
          <w:rFonts w:ascii="Times New Roman" w:eastAsia="宋体" w:hAnsi="Times New Roman"/>
          <w:iCs/>
          <w:color w:val="374151"/>
          <w:kern w:val="0"/>
          <w:szCs w:val="21"/>
        </w:rPr>
      </w:pPr>
      <w:r w:rsidRPr="00957C76">
        <w:rPr>
          <w:rFonts w:ascii="Times New Roman" w:eastAsia="宋体" w:hAnsi="Times New Roman"/>
          <w:color w:val="374151"/>
          <w:kern w:val="0"/>
          <w:szCs w:val="21"/>
        </w:rPr>
        <w:lastRenderedPageBreak/>
        <w:t xml:space="preserve">We designed RPA primer pairs based on specific regions of </w:t>
      </w:r>
      <w:r w:rsidR="00784388">
        <w:rPr>
          <w:rFonts w:ascii="Times New Roman" w:eastAsia="宋体" w:hAnsi="Times New Roman"/>
          <w:color w:val="111111"/>
          <w:szCs w:val="21"/>
        </w:rPr>
        <w:t>nine</w:t>
      </w:r>
      <w:r w:rsidR="00587377">
        <w:rPr>
          <w:rFonts w:ascii="Times New Roman" w:eastAsia="宋体" w:hAnsi="Times New Roman"/>
          <w:color w:val="111111"/>
          <w:szCs w:val="21"/>
        </w:rPr>
        <w:t xml:space="preserve"> </w:t>
      </w:r>
      <w:r w:rsidR="00587377" w:rsidRPr="00937231">
        <w:rPr>
          <w:rFonts w:ascii="Times New Roman" w:eastAsia="宋体" w:hAnsi="Times New Roman"/>
          <w:color w:val="111111"/>
          <w:szCs w:val="21"/>
        </w:rPr>
        <w:t>molecular markers</w:t>
      </w:r>
      <w:r w:rsidRPr="00957C76">
        <w:rPr>
          <w:rFonts w:ascii="Times New Roman" w:eastAsia="宋体" w:hAnsi="Times New Roman"/>
          <w:color w:val="374151"/>
          <w:kern w:val="0"/>
          <w:szCs w:val="21"/>
        </w:rPr>
        <w:t xml:space="preserve"> gene </w:t>
      </w:r>
      <w:r w:rsidRPr="00587377">
        <w:rPr>
          <w:rFonts w:ascii="Times New Roman" w:eastAsia="宋体" w:hAnsi="Times New Roman"/>
          <w:color w:val="374151"/>
          <w:kern w:val="0"/>
          <w:szCs w:val="21"/>
        </w:rPr>
        <w:t xml:space="preserve">of </w:t>
      </w:r>
      <w:r w:rsidR="0024345E" w:rsidRPr="0024345E">
        <w:rPr>
          <w:rFonts w:ascii="Times New Roman" w:eastAsia="宋体" w:hAnsi="Times New Roman"/>
          <w:i/>
          <w:color w:val="374151"/>
          <w:kern w:val="0"/>
          <w:szCs w:val="21"/>
        </w:rPr>
        <w:t>C. gloeosporioides</w:t>
      </w:r>
      <w:r w:rsidR="00587377">
        <w:rPr>
          <w:rFonts w:ascii="Times New Roman" w:eastAsia="宋体" w:hAnsi="Times New Roman"/>
          <w:i/>
          <w:color w:val="374151"/>
          <w:kern w:val="0"/>
          <w:szCs w:val="21"/>
        </w:rPr>
        <w:t>,</w:t>
      </w:r>
      <w:r w:rsidR="00587377" w:rsidRPr="00587377">
        <w:t xml:space="preserve"> </w:t>
      </w:r>
      <w:r w:rsidR="00587377" w:rsidRPr="00587377">
        <w:rPr>
          <w:rFonts w:ascii="Times New Roman" w:eastAsia="宋体" w:hAnsi="Times New Roman"/>
          <w:iCs/>
          <w:color w:val="374151"/>
          <w:kern w:val="0"/>
          <w:szCs w:val="21"/>
        </w:rPr>
        <w:t>respectively</w:t>
      </w:r>
      <w:r w:rsidR="00587377">
        <w:rPr>
          <w:rFonts w:ascii="Times New Roman" w:eastAsia="宋体" w:hAnsi="Times New Roman"/>
          <w:iCs/>
          <w:color w:val="374151"/>
          <w:kern w:val="0"/>
          <w:szCs w:val="21"/>
        </w:rPr>
        <w:t>.</w:t>
      </w:r>
      <w:r w:rsidR="00587377" w:rsidRPr="00587377">
        <w:rPr>
          <w:rFonts w:ascii="Times New Roman" w:eastAsia="宋体" w:hAnsi="Times New Roman"/>
          <w:iCs/>
          <w:color w:val="374151"/>
          <w:kern w:val="0"/>
          <w:szCs w:val="21"/>
        </w:rPr>
        <w:t xml:space="preserve"> Initially, we performed a conventional PCR</w:t>
      </w:r>
      <w:r w:rsidR="00587377">
        <w:rPr>
          <w:rFonts w:ascii="Times New Roman" w:eastAsia="宋体" w:hAnsi="Times New Roman" w:hint="eastAsia"/>
          <w:iCs/>
          <w:color w:val="374151"/>
          <w:kern w:val="0"/>
          <w:szCs w:val="21"/>
        </w:rPr>
        <w:t xml:space="preserve"> </w:t>
      </w:r>
      <w:r w:rsidR="00587377" w:rsidRPr="00587377">
        <w:rPr>
          <w:rFonts w:ascii="Times New Roman" w:eastAsia="宋体" w:hAnsi="Times New Roman"/>
          <w:iCs/>
          <w:color w:val="374151"/>
          <w:kern w:val="0"/>
          <w:szCs w:val="21"/>
        </w:rPr>
        <w:t xml:space="preserve">assay using genomic DNA from </w:t>
      </w:r>
      <w:r w:rsidR="00587377">
        <w:rPr>
          <w:rFonts w:ascii="Times New Roman" w:eastAsia="宋体" w:hAnsi="Times New Roman"/>
          <w:iCs/>
          <w:color w:val="374151"/>
          <w:kern w:val="0"/>
          <w:szCs w:val="21"/>
        </w:rPr>
        <w:t>8</w:t>
      </w:r>
      <w:r w:rsidR="00587377" w:rsidRPr="00587377">
        <w:rPr>
          <w:rFonts w:ascii="Times New Roman" w:eastAsia="宋体" w:hAnsi="Times New Roman"/>
          <w:iCs/>
          <w:color w:val="374151"/>
          <w:kern w:val="0"/>
          <w:szCs w:val="21"/>
        </w:rPr>
        <w:t xml:space="preserve"> isolates</w:t>
      </w:r>
      <w:r w:rsidR="00587377">
        <w:rPr>
          <w:rFonts w:ascii="Times New Roman" w:eastAsia="宋体" w:hAnsi="Times New Roman" w:hint="eastAsia"/>
          <w:iCs/>
          <w:color w:val="374151"/>
          <w:kern w:val="0"/>
          <w:szCs w:val="21"/>
        </w:rPr>
        <w:t xml:space="preserve"> </w:t>
      </w:r>
      <w:r w:rsidR="00587377" w:rsidRPr="00587377">
        <w:rPr>
          <w:rFonts w:ascii="Times New Roman" w:eastAsia="宋体" w:hAnsi="Times New Roman"/>
          <w:iCs/>
          <w:color w:val="374151"/>
          <w:kern w:val="0"/>
          <w:szCs w:val="21"/>
        </w:rPr>
        <w:t xml:space="preserve">as templates, including </w:t>
      </w:r>
      <w:r w:rsidR="00587377">
        <w:rPr>
          <w:rFonts w:ascii="Times New Roman" w:eastAsia="宋体" w:hAnsi="Times New Roman"/>
          <w:iCs/>
          <w:color w:val="374151"/>
          <w:kern w:val="0"/>
          <w:szCs w:val="21"/>
        </w:rPr>
        <w:t>2</w:t>
      </w:r>
      <w:r w:rsidR="00587377" w:rsidRPr="00587377">
        <w:rPr>
          <w:rFonts w:ascii="Times New Roman" w:eastAsia="宋体" w:hAnsi="Times New Roman"/>
          <w:iCs/>
          <w:color w:val="374151"/>
          <w:kern w:val="0"/>
          <w:szCs w:val="21"/>
        </w:rPr>
        <w:t xml:space="preserve"> </w:t>
      </w:r>
      <w:r w:rsidR="0024345E" w:rsidRPr="0024345E">
        <w:rPr>
          <w:rFonts w:ascii="Times New Roman" w:eastAsia="宋体" w:hAnsi="Times New Roman"/>
          <w:i/>
          <w:color w:val="374151"/>
          <w:kern w:val="0"/>
          <w:szCs w:val="21"/>
        </w:rPr>
        <w:t>C. gloeosporioides</w:t>
      </w:r>
      <w:r w:rsidR="00587377" w:rsidRPr="00587377">
        <w:rPr>
          <w:rFonts w:ascii="Times New Roman" w:eastAsia="宋体" w:hAnsi="Times New Roman"/>
          <w:iCs/>
          <w:color w:val="374151"/>
          <w:kern w:val="0"/>
          <w:szCs w:val="21"/>
        </w:rPr>
        <w:t xml:space="preserve"> isolates and </w:t>
      </w:r>
      <w:r w:rsidR="00587377">
        <w:rPr>
          <w:rFonts w:ascii="Times New Roman" w:eastAsia="宋体" w:hAnsi="Times New Roman"/>
          <w:iCs/>
          <w:color w:val="374151"/>
          <w:kern w:val="0"/>
          <w:szCs w:val="21"/>
        </w:rPr>
        <w:t xml:space="preserve">2 </w:t>
      </w:r>
      <w:r w:rsidR="00587377" w:rsidRPr="00587377">
        <w:rPr>
          <w:rFonts w:ascii="Times New Roman" w:eastAsia="宋体" w:hAnsi="Times New Roman"/>
          <w:iCs/>
          <w:color w:val="374151"/>
          <w:kern w:val="0"/>
          <w:szCs w:val="21"/>
        </w:rPr>
        <w:t xml:space="preserve">isolates from </w:t>
      </w:r>
      <w:r w:rsidR="00587377" w:rsidRPr="0064533B">
        <w:rPr>
          <w:rFonts w:ascii="Times New Roman" w:eastAsia="宋体" w:hAnsi="Times New Roman"/>
          <w:i/>
          <w:iCs/>
          <w:color w:val="111111"/>
          <w:szCs w:val="21"/>
        </w:rPr>
        <w:t>Fusarium</w:t>
      </w:r>
      <w:r w:rsidR="00587377" w:rsidRPr="00587377">
        <w:rPr>
          <w:rFonts w:ascii="Times New Roman" w:eastAsia="宋体" w:hAnsi="Times New Roman"/>
          <w:iCs/>
          <w:color w:val="374151"/>
          <w:kern w:val="0"/>
          <w:szCs w:val="21"/>
        </w:rPr>
        <w:t xml:space="preserve"> species, 1</w:t>
      </w:r>
      <w:r w:rsidR="00587377">
        <w:rPr>
          <w:rFonts w:ascii="Times New Roman" w:eastAsia="宋体" w:hAnsi="Times New Roman" w:hint="eastAsia"/>
          <w:iCs/>
          <w:color w:val="374151"/>
          <w:kern w:val="0"/>
          <w:szCs w:val="21"/>
        </w:rPr>
        <w:t xml:space="preserve"> </w:t>
      </w:r>
      <w:r w:rsidR="00587377" w:rsidRPr="0064533B">
        <w:rPr>
          <w:rFonts w:ascii="Times New Roman" w:eastAsia="宋体" w:hAnsi="Times New Roman"/>
          <w:i/>
          <w:iCs/>
          <w:color w:val="111111"/>
          <w:szCs w:val="21"/>
        </w:rPr>
        <w:t>Sclerotinia</w:t>
      </w:r>
      <w:r w:rsidR="00587377" w:rsidRPr="00587377">
        <w:rPr>
          <w:rFonts w:ascii="Times New Roman" w:eastAsia="宋体" w:hAnsi="Times New Roman"/>
          <w:iCs/>
          <w:color w:val="374151"/>
          <w:kern w:val="0"/>
          <w:szCs w:val="21"/>
        </w:rPr>
        <w:t xml:space="preserve"> species,</w:t>
      </w:r>
      <w:r w:rsidR="00587377" w:rsidRPr="00587377">
        <w:rPr>
          <w:rFonts w:ascii="Times New Roman" w:eastAsia="宋体" w:hAnsi="Times New Roman"/>
          <w:i/>
          <w:iCs/>
          <w:color w:val="111111"/>
          <w:szCs w:val="21"/>
        </w:rPr>
        <w:t xml:space="preserve"> </w:t>
      </w:r>
      <w:r w:rsidR="00587377" w:rsidRPr="00587377">
        <w:rPr>
          <w:rFonts w:ascii="Times New Roman" w:eastAsia="宋体" w:hAnsi="Times New Roman"/>
          <w:iCs/>
          <w:color w:val="374151"/>
          <w:kern w:val="0"/>
          <w:szCs w:val="21"/>
        </w:rPr>
        <w:t>1</w:t>
      </w:r>
      <w:r w:rsidR="00587377">
        <w:rPr>
          <w:rFonts w:ascii="Times New Roman" w:eastAsia="宋体" w:hAnsi="Times New Roman" w:hint="eastAsia"/>
          <w:iCs/>
          <w:color w:val="374151"/>
          <w:kern w:val="0"/>
          <w:szCs w:val="21"/>
        </w:rPr>
        <w:t xml:space="preserve"> </w:t>
      </w:r>
      <w:r w:rsidR="00587377" w:rsidRPr="0064533B">
        <w:rPr>
          <w:rFonts w:ascii="Times New Roman" w:eastAsia="宋体" w:hAnsi="Times New Roman"/>
          <w:i/>
          <w:iCs/>
          <w:color w:val="111111"/>
          <w:szCs w:val="21"/>
        </w:rPr>
        <w:t>Botrytis</w:t>
      </w:r>
      <w:r w:rsidR="00587377" w:rsidRPr="00587377">
        <w:rPr>
          <w:rFonts w:ascii="Times New Roman" w:eastAsia="宋体" w:hAnsi="Times New Roman"/>
          <w:iCs/>
          <w:color w:val="374151"/>
          <w:kern w:val="0"/>
          <w:szCs w:val="21"/>
        </w:rPr>
        <w:t xml:space="preserve"> species</w:t>
      </w:r>
      <w:r w:rsidR="00587377">
        <w:rPr>
          <w:rFonts w:ascii="Times New Roman" w:eastAsia="宋体" w:hAnsi="Times New Roman"/>
          <w:iCs/>
          <w:color w:val="374151"/>
          <w:kern w:val="0"/>
          <w:szCs w:val="21"/>
        </w:rPr>
        <w:t xml:space="preserve">, </w:t>
      </w:r>
      <w:r w:rsidR="00587377" w:rsidRPr="00587377">
        <w:rPr>
          <w:rFonts w:ascii="Times New Roman" w:eastAsia="宋体" w:hAnsi="Times New Roman"/>
          <w:iCs/>
          <w:color w:val="374151"/>
          <w:kern w:val="0"/>
          <w:szCs w:val="21"/>
        </w:rPr>
        <w:t>1</w:t>
      </w:r>
      <w:r w:rsidR="00587377">
        <w:rPr>
          <w:rFonts w:ascii="Times New Roman" w:eastAsia="宋体" w:hAnsi="Times New Roman" w:hint="eastAsia"/>
          <w:iCs/>
          <w:color w:val="374151"/>
          <w:kern w:val="0"/>
          <w:szCs w:val="21"/>
        </w:rPr>
        <w:t xml:space="preserve"> </w:t>
      </w:r>
      <w:proofErr w:type="spellStart"/>
      <w:r w:rsidR="00587377" w:rsidRPr="0064533B">
        <w:rPr>
          <w:rFonts w:ascii="Times New Roman" w:eastAsia="宋体" w:hAnsi="Times New Roman"/>
          <w:i/>
          <w:iCs/>
          <w:color w:val="111111"/>
          <w:szCs w:val="21"/>
        </w:rPr>
        <w:t>Blumeria</w:t>
      </w:r>
      <w:proofErr w:type="spellEnd"/>
      <w:r w:rsidR="00587377" w:rsidRPr="00587377">
        <w:rPr>
          <w:rFonts w:ascii="Times New Roman" w:eastAsia="宋体" w:hAnsi="Times New Roman"/>
          <w:iCs/>
          <w:color w:val="374151"/>
          <w:kern w:val="0"/>
          <w:szCs w:val="21"/>
        </w:rPr>
        <w:t xml:space="preserve"> species</w:t>
      </w:r>
      <w:r w:rsidR="00587377">
        <w:rPr>
          <w:rFonts w:ascii="Times New Roman" w:eastAsia="宋体" w:hAnsi="Times New Roman"/>
          <w:iCs/>
          <w:color w:val="374151"/>
          <w:kern w:val="0"/>
          <w:szCs w:val="21"/>
        </w:rPr>
        <w:t>,</w:t>
      </w:r>
      <w:r w:rsidR="00587377" w:rsidRPr="00587377">
        <w:rPr>
          <w:rFonts w:ascii="Times New Roman" w:eastAsia="宋体" w:hAnsi="Times New Roman"/>
          <w:iCs/>
          <w:color w:val="374151"/>
          <w:kern w:val="0"/>
          <w:szCs w:val="21"/>
        </w:rPr>
        <w:t xml:space="preserve"> and </w:t>
      </w:r>
      <w:r w:rsidR="00587377">
        <w:rPr>
          <w:rFonts w:ascii="Times New Roman" w:eastAsia="宋体" w:hAnsi="Times New Roman"/>
          <w:iCs/>
          <w:color w:val="374151"/>
          <w:kern w:val="0"/>
          <w:szCs w:val="21"/>
        </w:rPr>
        <w:t>1</w:t>
      </w:r>
      <w:r w:rsidR="00587377" w:rsidRPr="00587377">
        <w:rPr>
          <w:rFonts w:ascii="Times New Roman" w:eastAsia="宋体" w:hAnsi="Times New Roman"/>
          <w:iCs/>
          <w:color w:val="374151"/>
          <w:kern w:val="0"/>
          <w:szCs w:val="21"/>
        </w:rPr>
        <w:t xml:space="preserve"> </w:t>
      </w:r>
      <w:r w:rsidR="0024345E" w:rsidRPr="0024345E">
        <w:rPr>
          <w:rFonts w:ascii="Times New Roman" w:eastAsia="宋体" w:hAnsi="Times New Roman"/>
          <w:i/>
          <w:color w:val="374151"/>
          <w:kern w:val="0"/>
          <w:szCs w:val="21"/>
        </w:rPr>
        <w:t>Colletotrichum</w:t>
      </w:r>
      <w:r w:rsidR="00587377" w:rsidRPr="00587377">
        <w:rPr>
          <w:rFonts w:ascii="Times New Roman" w:eastAsia="宋体" w:hAnsi="Times New Roman"/>
          <w:iCs/>
          <w:color w:val="374151"/>
          <w:kern w:val="0"/>
          <w:szCs w:val="21"/>
        </w:rPr>
        <w:t xml:space="preserve"> closely related species.</w:t>
      </w:r>
      <w:r w:rsidR="00784388" w:rsidRPr="00784388">
        <w:rPr>
          <w:rFonts w:ascii="Times New Roman" w:eastAsia="宋体" w:hAnsi="Times New Roman"/>
          <w:iCs/>
          <w:color w:val="374151"/>
          <w:kern w:val="0"/>
          <w:szCs w:val="21"/>
        </w:rPr>
        <w:t xml:space="preserve"> The target</w:t>
      </w:r>
      <w:r w:rsidR="00784388">
        <w:rPr>
          <w:rFonts w:ascii="Times New Roman" w:eastAsia="宋体" w:hAnsi="Times New Roman" w:hint="eastAsia"/>
          <w:iCs/>
          <w:color w:val="374151"/>
          <w:kern w:val="0"/>
          <w:szCs w:val="21"/>
        </w:rPr>
        <w:t xml:space="preserve"> </w:t>
      </w:r>
      <w:r w:rsidR="00784388" w:rsidRPr="00784388">
        <w:rPr>
          <w:rFonts w:ascii="Times New Roman" w:eastAsia="宋体" w:hAnsi="Times New Roman"/>
          <w:iCs/>
          <w:color w:val="374151"/>
          <w:kern w:val="0"/>
          <w:szCs w:val="21"/>
        </w:rPr>
        <w:t xml:space="preserve">products </w:t>
      </w:r>
      <w:r w:rsidR="00784388">
        <w:rPr>
          <w:rFonts w:ascii="Times New Roman" w:eastAsia="宋体" w:hAnsi="Times New Roman"/>
          <w:iCs/>
          <w:color w:val="374151"/>
          <w:kern w:val="0"/>
          <w:szCs w:val="21"/>
        </w:rPr>
        <w:t xml:space="preserve">of </w:t>
      </w:r>
      <w:r w:rsidR="00784388" w:rsidRPr="0064533B">
        <w:rPr>
          <w:rFonts w:ascii="Times New Roman" w:eastAsia="宋体" w:hAnsi="Times New Roman"/>
          <w:color w:val="374151"/>
          <w:kern w:val="0"/>
          <w:szCs w:val="21"/>
        </w:rPr>
        <w:t>the primer pairs Cg-OG0034840-F1/R1, Cg-OG0034823-F1/R1, Cg-OG0034817-F2/R2, and Cg-OG0034811-F2/R2</w:t>
      </w:r>
      <w:r w:rsidR="00784388">
        <w:rPr>
          <w:rFonts w:ascii="Times New Roman" w:eastAsia="宋体" w:hAnsi="Times New Roman"/>
          <w:color w:val="374151"/>
          <w:kern w:val="0"/>
          <w:szCs w:val="21"/>
        </w:rPr>
        <w:t xml:space="preserve"> </w:t>
      </w:r>
      <w:r w:rsidR="00784388" w:rsidRPr="00784388">
        <w:rPr>
          <w:rFonts w:ascii="Times New Roman" w:eastAsia="宋体" w:hAnsi="Times New Roman"/>
          <w:iCs/>
          <w:color w:val="374151"/>
          <w:kern w:val="0"/>
          <w:szCs w:val="21"/>
        </w:rPr>
        <w:t xml:space="preserve">were clearly observed in only the </w:t>
      </w:r>
      <w:r w:rsidR="00784388">
        <w:rPr>
          <w:rFonts w:ascii="Times New Roman" w:eastAsia="宋体" w:hAnsi="Times New Roman"/>
          <w:iCs/>
          <w:color w:val="374151"/>
          <w:kern w:val="0"/>
          <w:szCs w:val="21"/>
        </w:rPr>
        <w:t>2</w:t>
      </w:r>
      <w:r w:rsidR="00784388" w:rsidRPr="00784388">
        <w:rPr>
          <w:rFonts w:ascii="Times New Roman" w:eastAsia="宋体" w:hAnsi="Times New Roman"/>
          <w:iCs/>
          <w:color w:val="374151"/>
          <w:kern w:val="0"/>
          <w:szCs w:val="21"/>
        </w:rPr>
        <w:t xml:space="preserve"> </w:t>
      </w:r>
      <w:r w:rsidR="0024345E" w:rsidRPr="0024345E">
        <w:rPr>
          <w:rFonts w:ascii="Times New Roman" w:eastAsia="宋体" w:hAnsi="Times New Roman"/>
          <w:i/>
          <w:color w:val="374151"/>
          <w:kern w:val="0"/>
          <w:szCs w:val="21"/>
        </w:rPr>
        <w:t>C. gloeosporioides</w:t>
      </w:r>
      <w:r w:rsidR="00784388" w:rsidRPr="00784388">
        <w:rPr>
          <w:rFonts w:ascii="Times New Roman" w:eastAsia="宋体" w:hAnsi="Times New Roman"/>
          <w:iCs/>
          <w:color w:val="374151"/>
          <w:kern w:val="0"/>
          <w:szCs w:val="21"/>
        </w:rPr>
        <w:t xml:space="preserve"> isolates; no amplification bands were visualized</w:t>
      </w:r>
      <w:r w:rsidR="00784388">
        <w:rPr>
          <w:rFonts w:ascii="Times New Roman" w:eastAsia="宋体" w:hAnsi="Times New Roman" w:hint="eastAsia"/>
          <w:iCs/>
          <w:color w:val="374151"/>
          <w:kern w:val="0"/>
          <w:szCs w:val="21"/>
        </w:rPr>
        <w:t xml:space="preserve"> </w:t>
      </w:r>
      <w:r w:rsidR="00784388" w:rsidRPr="00784388">
        <w:rPr>
          <w:rFonts w:ascii="Times New Roman" w:eastAsia="宋体" w:hAnsi="Times New Roman"/>
          <w:iCs/>
          <w:color w:val="374151"/>
          <w:kern w:val="0"/>
          <w:szCs w:val="21"/>
        </w:rPr>
        <w:t>in the other fungal isolates</w:t>
      </w:r>
      <w:r w:rsidR="00EF4E3F">
        <w:rPr>
          <w:rFonts w:ascii="Times New Roman" w:eastAsia="宋体" w:hAnsi="Times New Roman"/>
          <w:iCs/>
          <w:color w:val="374151"/>
          <w:kern w:val="0"/>
          <w:szCs w:val="21"/>
        </w:rPr>
        <w:t xml:space="preserve"> (</w:t>
      </w:r>
      <w:r w:rsidR="00EF4E3F" w:rsidRPr="00EF4E3F">
        <w:rPr>
          <w:rFonts w:ascii="Times New Roman" w:eastAsia="宋体" w:hAnsi="Times New Roman"/>
          <w:iCs/>
          <w:color w:val="374151"/>
          <w:kern w:val="0"/>
          <w:szCs w:val="21"/>
        </w:rPr>
        <w:t>Figure 2</w:t>
      </w:r>
      <w:r w:rsidR="00EF4E3F">
        <w:rPr>
          <w:rFonts w:ascii="Times New Roman" w:eastAsia="宋体" w:hAnsi="Times New Roman"/>
          <w:iCs/>
          <w:color w:val="374151"/>
          <w:kern w:val="0"/>
          <w:szCs w:val="21"/>
        </w:rPr>
        <w:t>)</w:t>
      </w:r>
      <w:r w:rsidR="00784388">
        <w:rPr>
          <w:rFonts w:ascii="Times New Roman" w:eastAsia="宋体" w:hAnsi="Times New Roman"/>
          <w:iCs/>
          <w:color w:val="374151"/>
          <w:kern w:val="0"/>
          <w:szCs w:val="21"/>
        </w:rPr>
        <w:t>.</w:t>
      </w:r>
      <w:r w:rsidR="00784388" w:rsidRPr="00784388">
        <w:rPr>
          <w:rFonts w:ascii="Times New Roman" w:eastAsia="宋体" w:hAnsi="Times New Roman"/>
          <w:iCs/>
          <w:color w:val="374151"/>
          <w:kern w:val="0"/>
          <w:szCs w:val="21"/>
        </w:rPr>
        <w:t xml:space="preserve"> </w:t>
      </w:r>
      <w:r w:rsidR="00784388">
        <w:rPr>
          <w:rFonts w:ascii="Times New Roman" w:eastAsia="宋体" w:hAnsi="Times New Roman"/>
          <w:color w:val="374151"/>
          <w:kern w:val="0"/>
          <w:szCs w:val="21"/>
        </w:rPr>
        <w:t>Other</w:t>
      </w:r>
      <w:r w:rsidR="00784388" w:rsidRPr="0064533B">
        <w:rPr>
          <w:rFonts w:ascii="Times New Roman" w:eastAsia="宋体" w:hAnsi="Times New Roman"/>
          <w:color w:val="374151"/>
          <w:kern w:val="0"/>
          <w:szCs w:val="21"/>
        </w:rPr>
        <w:t xml:space="preserve"> five primer pairs exhibited non-specific amplification</w:t>
      </w:r>
      <w:r w:rsidR="00784388">
        <w:rPr>
          <w:rFonts w:ascii="Times New Roman" w:eastAsia="宋体" w:hAnsi="Times New Roman"/>
          <w:color w:val="374151"/>
          <w:kern w:val="0"/>
          <w:szCs w:val="21"/>
        </w:rPr>
        <w:t xml:space="preserve">, which were </w:t>
      </w:r>
      <w:r w:rsidR="00784388" w:rsidRPr="0064533B">
        <w:rPr>
          <w:rFonts w:ascii="Times New Roman" w:eastAsia="宋体" w:hAnsi="Times New Roman"/>
          <w:color w:val="374151"/>
          <w:kern w:val="0"/>
          <w:szCs w:val="21"/>
        </w:rPr>
        <w:t>considered unsuitable for targeted detection.</w:t>
      </w:r>
      <w:r w:rsidR="00784388">
        <w:rPr>
          <w:rFonts w:ascii="Times New Roman" w:eastAsia="宋体" w:hAnsi="Times New Roman"/>
          <w:color w:val="374151"/>
          <w:kern w:val="0"/>
          <w:szCs w:val="21"/>
        </w:rPr>
        <w:t xml:space="preserve"> </w:t>
      </w:r>
      <w:r w:rsidR="00B040A9">
        <w:rPr>
          <w:rFonts w:ascii="Times New Roman" w:eastAsia="宋体" w:hAnsi="Times New Roman"/>
          <w:iCs/>
          <w:color w:val="374151"/>
          <w:kern w:val="0"/>
          <w:szCs w:val="21"/>
        </w:rPr>
        <w:t>T</w:t>
      </w:r>
      <w:r w:rsidR="00B040A9" w:rsidRPr="00B040A9">
        <w:rPr>
          <w:rFonts w:ascii="Times New Roman" w:eastAsia="宋体" w:hAnsi="Times New Roman"/>
          <w:iCs/>
          <w:color w:val="374151"/>
          <w:kern w:val="0"/>
          <w:szCs w:val="21"/>
        </w:rPr>
        <w:t>he results revealed that</w:t>
      </w:r>
      <w:r w:rsidR="00784388" w:rsidRPr="00784388">
        <w:rPr>
          <w:rFonts w:ascii="Times New Roman" w:eastAsia="宋体" w:hAnsi="Times New Roman"/>
          <w:iCs/>
          <w:color w:val="374151"/>
          <w:kern w:val="0"/>
          <w:szCs w:val="21"/>
        </w:rPr>
        <w:t xml:space="preserve"> the </w:t>
      </w:r>
      <w:r w:rsidR="00784388" w:rsidRPr="0064533B">
        <w:rPr>
          <w:rFonts w:ascii="Times New Roman" w:eastAsia="宋体" w:hAnsi="Times New Roman"/>
          <w:color w:val="374151"/>
          <w:kern w:val="0"/>
          <w:szCs w:val="21"/>
        </w:rPr>
        <w:t>Cg-OG0034840-F1/R1, Cg-OG0034823-F1/R1, Cg-OG0034817-F2/R2, and Cg-OG0034811-F2/R2</w:t>
      </w:r>
      <w:r w:rsidR="00784388" w:rsidRPr="00784388">
        <w:rPr>
          <w:rFonts w:ascii="Times New Roman" w:eastAsia="宋体" w:hAnsi="Times New Roman"/>
          <w:iCs/>
          <w:color w:val="374151"/>
          <w:kern w:val="0"/>
          <w:szCs w:val="21"/>
        </w:rPr>
        <w:t xml:space="preserve"> primers were highly specific for </w:t>
      </w:r>
      <w:r w:rsidR="0024345E" w:rsidRPr="0024345E">
        <w:rPr>
          <w:rFonts w:ascii="Times New Roman" w:eastAsia="宋体" w:hAnsi="Times New Roman"/>
          <w:i/>
          <w:color w:val="374151"/>
          <w:kern w:val="0"/>
          <w:szCs w:val="21"/>
        </w:rPr>
        <w:t>C. gloeosporioides</w:t>
      </w:r>
      <w:r w:rsidR="00784388" w:rsidRPr="00784388">
        <w:rPr>
          <w:rFonts w:ascii="Times New Roman" w:eastAsia="宋体" w:hAnsi="Times New Roman"/>
          <w:iCs/>
          <w:color w:val="374151"/>
          <w:kern w:val="0"/>
          <w:szCs w:val="21"/>
        </w:rPr>
        <w:t>.</w:t>
      </w:r>
    </w:p>
    <w:p w14:paraId="2DBC3975" w14:textId="2D52DF01" w:rsidR="00957C76" w:rsidRPr="0064533B" w:rsidRDefault="00051897" w:rsidP="00957C76">
      <w:pPr>
        <w:spacing w:line="360" w:lineRule="auto"/>
        <w:ind w:firstLineChars="150" w:firstLine="315"/>
        <w:jc w:val="center"/>
        <w:rPr>
          <w:rFonts w:ascii="Times New Roman" w:eastAsia="宋体" w:hAnsi="Times New Roman"/>
          <w:color w:val="374151"/>
          <w:kern w:val="0"/>
          <w:szCs w:val="21"/>
        </w:rPr>
      </w:pPr>
      <w:commentRangeStart w:id="38"/>
      <w:r>
        <w:rPr>
          <w:rFonts w:ascii="Times New Roman" w:eastAsia="宋体" w:hAnsi="Times New Roman"/>
          <w:noProof/>
          <w:color w:val="374151"/>
          <w:kern w:val="0"/>
          <w:szCs w:val="21"/>
        </w:rPr>
        <w:drawing>
          <wp:inline distT="0" distB="0" distL="0" distR="0" wp14:anchorId="00C5722A" wp14:editId="6AA3E9F2">
            <wp:extent cx="5265420" cy="3947160"/>
            <wp:effectExtent l="0" t="0" r="0" b="0"/>
            <wp:docPr id="591243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commentRangeEnd w:id="38"/>
      <w:r w:rsidR="00FE4711">
        <w:rPr>
          <w:rStyle w:val="a7"/>
        </w:rPr>
        <w:commentReference w:id="38"/>
      </w:r>
    </w:p>
    <w:p w14:paraId="05D79C86" w14:textId="7CEC841F" w:rsidR="00957C76" w:rsidRDefault="00B040A9" w:rsidP="00B040A9">
      <w:pPr>
        <w:spacing w:line="320" w:lineRule="exact"/>
        <w:rPr>
          <w:rFonts w:ascii="Times New Roman" w:eastAsia="宋体" w:hAnsi="Times New Roman"/>
          <w:color w:val="111111"/>
          <w:szCs w:val="21"/>
        </w:rPr>
      </w:pPr>
      <w:r w:rsidRPr="0064533B">
        <w:rPr>
          <w:rFonts w:ascii="Times New Roman" w:eastAsia="宋体" w:hAnsi="Times New Roman"/>
          <w:b/>
          <w:color w:val="111111"/>
          <w:szCs w:val="21"/>
        </w:rPr>
        <w:t xml:space="preserve">Figure </w:t>
      </w:r>
      <w:r w:rsidR="00331443">
        <w:rPr>
          <w:rFonts w:ascii="Times New Roman" w:eastAsia="宋体" w:hAnsi="Times New Roman"/>
          <w:b/>
          <w:color w:val="111111"/>
          <w:szCs w:val="21"/>
        </w:rPr>
        <w:t>2</w:t>
      </w:r>
      <w:r w:rsidRPr="0064533B">
        <w:rPr>
          <w:rFonts w:ascii="Times New Roman" w:eastAsia="宋体" w:hAnsi="Times New Roman" w:hint="eastAsia"/>
          <w:b/>
          <w:color w:val="111111"/>
          <w:szCs w:val="21"/>
        </w:rPr>
        <w:t xml:space="preserve"> </w:t>
      </w:r>
      <w:r w:rsidRPr="00B040A9">
        <w:rPr>
          <w:rFonts w:ascii="Times New Roman" w:eastAsia="宋体" w:hAnsi="Times New Roman"/>
          <w:b/>
          <w:color w:val="111111"/>
          <w:szCs w:val="21"/>
        </w:rPr>
        <w:t>Determination of the optimal primer</w:t>
      </w:r>
      <w:r>
        <w:rPr>
          <w:rFonts w:ascii="Times New Roman" w:eastAsia="宋体" w:hAnsi="Times New Roman"/>
          <w:b/>
          <w:color w:val="111111"/>
          <w:szCs w:val="21"/>
        </w:rPr>
        <w:t>s</w:t>
      </w:r>
      <w:r w:rsidRPr="00B040A9">
        <w:rPr>
          <w:rFonts w:ascii="Times New Roman" w:eastAsia="宋体" w:hAnsi="Times New Roman"/>
          <w:b/>
          <w:color w:val="111111"/>
          <w:szCs w:val="21"/>
        </w:rPr>
        <w:t xml:space="preserve"> for conventional polymerase chain reaction (PCR)</w:t>
      </w:r>
      <w:r>
        <w:rPr>
          <w:rFonts w:ascii="Times New Roman" w:eastAsia="宋体" w:hAnsi="Times New Roman"/>
          <w:b/>
          <w:color w:val="111111"/>
          <w:szCs w:val="21"/>
        </w:rPr>
        <w:t>.</w:t>
      </w:r>
      <w:r>
        <w:rPr>
          <w:rFonts w:ascii="Times New Roman" w:eastAsia="宋体" w:hAnsi="Times New Roman" w:hint="eastAsia"/>
          <w:b/>
          <w:color w:val="111111"/>
          <w:szCs w:val="21"/>
        </w:rPr>
        <w:t xml:space="preserve"> </w:t>
      </w:r>
      <w:r w:rsidR="00957C76" w:rsidRPr="0064533B">
        <w:rPr>
          <w:rFonts w:ascii="Times New Roman" w:hAnsi="Times New Roman"/>
          <w:bCs/>
          <w:szCs w:val="21"/>
        </w:rPr>
        <w:t>M: 2</w:t>
      </w:r>
      <w:r>
        <w:rPr>
          <w:rFonts w:ascii="Times New Roman" w:hAnsi="Times New Roman"/>
          <w:bCs/>
          <w:szCs w:val="21"/>
        </w:rPr>
        <w:t>,</w:t>
      </w:r>
      <w:r w:rsidR="00957C76" w:rsidRPr="0064533B">
        <w:rPr>
          <w:rFonts w:ascii="Times New Roman" w:hAnsi="Times New Roman"/>
          <w:bCs/>
          <w:szCs w:val="21"/>
        </w:rPr>
        <w:t xml:space="preserve"> 000 bp DNA Ladder; 1</w:t>
      </w:r>
      <w:r w:rsidR="00FF00A4">
        <w:rPr>
          <w:rFonts w:ascii="Times New Roman" w:hAnsi="Times New Roman"/>
          <w:bCs/>
          <w:szCs w:val="21"/>
        </w:rPr>
        <w:t>:</w:t>
      </w:r>
      <w:r w:rsidR="00957C76" w:rsidRPr="0064533B">
        <w:rPr>
          <w:rFonts w:ascii="Times New Roman" w:hAnsi="Times New Roman"/>
          <w:bCs/>
          <w:szCs w:val="21"/>
        </w:rPr>
        <w:t xml:space="preserve"> </w:t>
      </w:r>
      <w:r w:rsidR="0024345E" w:rsidRPr="0024345E">
        <w:rPr>
          <w:rFonts w:ascii="Times New Roman" w:hAnsi="Times New Roman"/>
          <w:bCs/>
          <w:i/>
          <w:iCs/>
          <w:szCs w:val="21"/>
        </w:rPr>
        <w:t>Colletotrichum</w:t>
      </w:r>
      <w:r w:rsidR="00957C76" w:rsidRPr="0064533B">
        <w:rPr>
          <w:rFonts w:ascii="Times New Roman" w:hAnsi="Times New Roman"/>
          <w:bCs/>
          <w:i/>
          <w:iCs/>
          <w:szCs w:val="21"/>
        </w:rPr>
        <w:t xml:space="preserve"> gloeosporioides</w:t>
      </w:r>
      <w:r w:rsidR="00957C76" w:rsidRPr="0064533B">
        <w:rPr>
          <w:rFonts w:ascii="Times New Roman" w:hAnsi="Times New Roman"/>
          <w:bCs/>
          <w:szCs w:val="21"/>
        </w:rPr>
        <w:t xml:space="preserve"> strain </w:t>
      </w:r>
      <w:r w:rsidR="00957C76" w:rsidRPr="0064533B">
        <w:rPr>
          <w:rFonts w:ascii="Times New Roman" w:eastAsia="宋体" w:hAnsi="Times New Roman"/>
          <w:color w:val="111111"/>
          <w:szCs w:val="21"/>
        </w:rPr>
        <w:t>CgDa01</w:t>
      </w:r>
      <w:r w:rsidR="00957C76" w:rsidRPr="0064533B">
        <w:rPr>
          <w:rFonts w:ascii="Times New Roman" w:hAnsi="Times New Roman"/>
          <w:bCs/>
          <w:szCs w:val="21"/>
        </w:rPr>
        <w:t>; 2</w:t>
      </w:r>
      <w:r w:rsidR="00FF00A4">
        <w:rPr>
          <w:rFonts w:ascii="Times New Roman" w:hAnsi="Times New Roman"/>
          <w:bCs/>
          <w:szCs w:val="21"/>
        </w:rPr>
        <w:t>:</w:t>
      </w:r>
      <w:r w:rsidR="00957C76" w:rsidRPr="0064533B">
        <w:rPr>
          <w:rFonts w:ascii="Times New Roman" w:hAnsi="Times New Roman"/>
          <w:bCs/>
          <w:i/>
          <w:iCs/>
          <w:szCs w:val="21"/>
        </w:rPr>
        <w:t xml:space="preserve"> </w:t>
      </w:r>
      <w:r w:rsidR="0024345E" w:rsidRPr="0024345E">
        <w:rPr>
          <w:rFonts w:ascii="Times New Roman" w:hAnsi="Times New Roman"/>
          <w:bCs/>
          <w:i/>
          <w:iCs/>
          <w:szCs w:val="21"/>
        </w:rPr>
        <w:t>Colletotrichum</w:t>
      </w:r>
      <w:r w:rsidR="00957C76" w:rsidRPr="0064533B">
        <w:rPr>
          <w:rFonts w:ascii="Times New Roman" w:hAnsi="Times New Roman"/>
          <w:bCs/>
          <w:i/>
          <w:iCs/>
          <w:szCs w:val="21"/>
        </w:rPr>
        <w:t xml:space="preserve"> gloeosporioides</w:t>
      </w:r>
      <w:r w:rsidR="00957C76" w:rsidRPr="0064533B">
        <w:rPr>
          <w:rFonts w:ascii="Times New Roman" w:hAnsi="Times New Roman"/>
          <w:bCs/>
          <w:szCs w:val="21"/>
        </w:rPr>
        <w:t xml:space="preserve"> strain</w:t>
      </w:r>
      <w:r w:rsidR="00957C76" w:rsidRPr="0064533B">
        <w:rPr>
          <w:rFonts w:ascii="Times New Roman" w:eastAsia="宋体" w:hAnsi="Times New Roman"/>
          <w:color w:val="111111"/>
          <w:szCs w:val="21"/>
        </w:rPr>
        <w:t xml:space="preserve"> CgDaM</w:t>
      </w:r>
      <w:r w:rsidR="00EF4E3F" w:rsidRPr="0064533B">
        <w:rPr>
          <w:rFonts w:ascii="Times New Roman" w:eastAsia="宋体" w:hAnsi="Times New Roman"/>
          <w:color w:val="111111"/>
          <w:szCs w:val="21"/>
        </w:rPr>
        <w:t>3</w:t>
      </w:r>
      <w:r w:rsidR="00EF4E3F" w:rsidRPr="0064533B">
        <w:rPr>
          <w:rFonts w:ascii="Times New Roman" w:hAnsi="Times New Roman"/>
          <w:bCs/>
          <w:szCs w:val="21"/>
        </w:rPr>
        <w:t>;</w:t>
      </w:r>
      <w:r w:rsidR="00957C76" w:rsidRPr="0064533B">
        <w:rPr>
          <w:rFonts w:ascii="Times New Roman" w:hAnsi="Times New Roman"/>
          <w:bCs/>
          <w:szCs w:val="21"/>
        </w:rPr>
        <w:t xml:space="preserve"> </w:t>
      </w:r>
      <w:r w:rsidR="00957C76" w:rsidRPr="0064533B">
        <w:rPr>
          <w:rFonts w:ascii="Times New Roman" w:hAnsi="Times New Roman"/>
          <w:bCs/>
          <w:kern w:val="0"/>
          <w:szCs w:val="21"/>
        </w:rPr>
        <w:t>3</w:t>
      </w:r>
      <w:r w:rsidR="00FF00A4">
        <w:rPr>
          <w:rFonts w:ascii="Times New Roman" w:hAnsi="Times New Roman"/>
          <w:bCs/>
          <w:kern w:val="0"/>
          <w:szCs w:val="21"/>
        </w:rPr>
        <w:t>:</w:t>
      </w:r>
      <w:r w:rsidR="00957C76" w:rsidRPr="0064533B">
        <w:rPr>
          <w:rFonts w:ascii="Times New Roman" w:hAnsi="Times New Roman"/>
          <w:bCs/>
          <w:kern w:val="0"/>
          <w:szCs w:val="21"/>
        </w:rPr>
        <w:t xml:space="preserve"> </w:t>
      </w:r>
      <w:r w:rsidR="00957C76" w:rsidRPr="0064533B">
        <w:rPr>
          <w:rFonts w:ascii="Times New Roman" w:eastAsia="宋体" w:hAnsi="Times New Roman"/>
          <w:i/>
          <w:iCs/>
          <w:color w:val="111111"/>
          <w:szCs w:val="21"/>
        </w:rPr>
        <w:t xml:space="preserve">Fusarium </w:t>
      </w:r>
      <w:proofErr w:type="spellStart"/>
      <w:r w:rsidR="00957C76" w:rsidRPr="0064533B">
        <w:rPr>
          <w:rFonts w:ascii="Times New Roman" w:eastAsia="宋体" w:hAnsi="Times New Roman"/>
          <w:i/>
          <w:iCs/>
          <w:color w:val="111111"/>
          <w:szCs w:val="21"/>
        </w:rPr>
        <w:t>graminearum</w:t>
      </w:r>
      <w:proofErr w:type="spellEnd"/>
      <w:r w:rsidR="00957C76" w:rsidRPr="0064533B">
        <w:rPr>
          <w:rFonts w:ascii="Times New Roman" w:hAnsi="Times New Roman"/>
          <w:bCs/>
          <w:szCs w:val="21"/>
        </w:rPr>
        <w:t xml:space="preserve">; </w:t>
      </w:r>
      <w:r w:rsidR="00957C76" w:rsidRPr="0064533B">
        <w:rPr>
          <w:rFonts w:ascii="Times New Roman" w:hAnsi="Times New Roman"/>
          <w:bCs/>
          <w:kern w:val="0"/>
          <w:szCs w:val="21"/>
        </w:rPr>
        <w:t>4</w:t>
      </w:r>
      <w:r w:rsidR="00FF00A4">
        <w:rPr>
          <w:rFonts w:ascii="Times New Roman" w:hAnsi="Times New Roman"/>
          <w:bCs/>
          <w:kern w:val="0"/>
          <w:szCs w:val="21"/>
        </w:rPr>
        <w:t>:</w:t>
      </w:r>
      <w:r w:rsidR="00957C76" w:rsidRPr="0064533B">
        <w:rPr>
          <w:rFonts w:ascii="Times New Roman" w:hAnsi="Times New Roman"/>
          <w:bCs/>
          <w:kern w:val="0"/>
          <w:szCs w:val="21"/>
        </w:rPr>
        <w:t xml:space="preserve"> </w:t>
      </w:r>
      <w:r>
        <w:rPr>
          <w:rFonts w:ascii="Times New Roman" w:hAnsi="Times New Roman"/>
          <w:bCs/>
          <w:kern w:val="0"/>
          <w:szCs w:val="21"/>
        </w:rPr>
        <w:t>F</w:t>
      </w:r>
      <w:r w:rsidR="00957C76" w:rsidRPr="0064533B">
        <w:rPr>
          <w:rFonts w:ascii="Times New Roman" w:eastAsia="宋体" w:hAnsi="Times New Roman"/>
          <w:i/>
          <w:iCs/>
          <w:color w:val="111111"/>
          <w:szCs w:val="21"/>
        </w:rPr>
        <w:t xml:space="preserve">usarium </w:t>
      </w:r>
      <w:proofErr w:type="spellStart"/>
      <w:r w:rsidR="00957C76" w:rsidRPr="0064533B">
        <w:rPr>
          <w:rFonts w:ascii="Times New Roman" w:eastAsia="宋体" w:hAnsi="Times New Roman"/>
          <w:i/>
          <w:iCs/>
          <w:color w:val="111111"/>
          <w:szCs w:val="21"/>
        </w:rPr>
        <w:t>oxysporum</w:t>
      </w:r>
      <w:proofErr w:type="spellEnd"/>
      <w:r w:rsidR="00957C76" w:rsidRPr="0064533B">
        <w:rPr>
          <w:rFonts w:ascii="Times New Roman" w:hAnsi="Times New Roman"/>
          <w:bCs/>
          <w:szCs w:val="21"/>
        </w:rPr>
        <w:t xml:space="preserve">; </w:t>
      </w:r>
      <w:r w:rsidR="00957C76" w:rsidRPr="0064533B">
        <w:rPr>
          <w:rFonts w:ascii="Times New Roman" w:hAnsi="Times New Roman"/>
          <w:bCs/>
          <w:kern w:val="0"/>
          <w:szCs w:val="21"/>
        </w:rPr>
        <w:t>5</w:t>
      </w:r>
      <w:r w:rsidR="00FF00A4">
        <w:rPr>
          <w:rFonts w:ascii="Times New Roman" w:hAnsi="Times New Roman"/>
          <w:bCs/>
          <w:kern w:val="0"/>
          <w:szCs w:val="21"/>
        </w:rPr>
        <w:t>:</w:t>
      </w:r>
      <w:r w:rsidR="00957C76" w:rsidRPr="0064533B">
        <w:rPr>
          <w:rFonts w:ascii="Times New Roman" w:hAnsi="Times New Roman"/>
          <w:bCs/>
          <w:kern w:val="0"/>
          <w:szCs w:val="21"/>
        </w:rPr>
        <w:t xml:space="preserve"> </w:t>
      </w:r>
      <w:r w:rsidR="00957C76" w:rsidRPr="0064533B">
        <w:rPr>
          <w:rFonts w:ascii="Times New Roman" w:eastAsia="宋体" w:hAnsi="Times New Roman"/>
          <w:i/>
          <w:iCs/>
          <w:color w:val="111111"/>
          <w:szCs w:val="21"/>
        </w:rPr>
        <w:t xml:space="preserve">Sclerotinia </w:t>
      </w:r>
      <w:proofErr w:type="spellStart"/>
      <w:r w:rsidR="00957C76" w:rsidRPr="0064533B">
        <w:rPr>
          <w:rFonts w:ascii="Times New Roman" w:eastAsia="宋体" w:hAnsi="Times New Roman"/>
          <w:i/>
          <w:iCs/>
          <w:color w:val="111111"/>
          <w:szCs w:val="21"/>
        </w:rPr>
        <w:t>sclerotiorum</w:t>
      </w:r>
      <w:proofErr w:type="spellEnd"/>
      <w:r w:rsidR="00957C76" w:rsidRPr="0064533B">
        <w:rPr>
          <w:rFonts w:ascii="Times New Roman" w:hAnsi="Times New Roman"/>
          <w:bCs/>
          <w:szCs w:val="21"/>
        </w:rPr>
        <w:t xml:space="preserve">; </w:t>
      </w:r>
      <w:r w:rsidR="00957C76" w:rsidRPr="0064533B">
        <w:rPr>
          <w:rFonts w:ascii="Times New Roman" w:hAnsi="Times New Roman"/>
          <w:bCs/>
          <w:kern w:val="0"/>
          <w:szCs w:val="21"/>
        </w:rPr>
        <w:t>6</w:t>
      </w:r>
      <w:r w:rsidR="00957C76" w:rsidRPr="0064533B">
        <w:rPr>
          <w:rFonts w:ascii="Times New Roman" w:hAnsi="Times New Roman"/>
          <w:bCs/>
          <w:szCs w:val="21"/>
        </w:rPr>
        <w:t>:</w:t>
      </w:r>
      <w:r w:rsidR="00957C76" w:rsidRPr="0064533B">
        <w:rPr>
          <w:rFonts w:ascii="Times New Roman" w:eastAsia="宋体" w:hAnsi="Times New Roman" w:hint="eastAsia"/>
          <w:color w:val="111111"/>
          <w:szCs w:val="21"/>
        </w:rPr>
        <w:t xml:space="preserve"> </w:t>
      </w:r>
      <w:r w:rsidR="00957C76" w:rsidRPr="0064533B">
        <w:rPr>
          <w:rFonts w:ascii="Times New Roman" w:eastAsia="宋体" w:hAnsi="Times New Roman"/>
          <w:i/>
          <w:iCs/>
          <w:color w:val="111111"/>
          <w:szCs w:val="21"/>
        </w:rPr>
        <w:t>Botrytis cinerea</w:t>
      </w:r>
      <w:r w:rsidR="00FF00A4">
        <w:rPr>
          <w:rFonts w:ascii="Times New Roman" w:hAnsi="Times New Roman"/>
          <w:bCs/>
          <w:szCs w:val="21"/>
        </w:rPr>
        <w:t>;</w:t>
      </w:r>
      <w:r w:rsidR="00957C76" w:rsidRPr="0064533B">
        <w:rPr>
          <w:rFonts w:ascii="Times New Roman" w:eastAsia="宋体" w:hAnsi="Times New Roman"/>
          <w:color w:val="111111"/>
          <w:szCs w:val="21"/>
        </w:rPr>
        <w:t xml:space="preserve"> 7</w:t>
      </w:r>
      <w:r w:rsidR="00FF00A4">
        <w:rPr>
          <w:rFonts w:ascii="Times New Roman" w:eastAsia="宋体" w:hAnsi="Times New Roman"/>
          <w:color w:val="111111"/>
          <w:szCs w:val="21"/>
        </w:rPr>
        <w:t>:</w:t>
      </w:r>
      <w:r w:rsidR="00957C76" w:rsidRPr="0064533B">
        <w:rPr>
          <w:rFonts w:ascii="Times New Roman" w:eastAsia="宋体" w:hAnsi="Times New Roman"/>
          <w:color w:val="111111"/>
          <w:szCs w:val="21"/>
        </w:rPr>
        <w:t xml:space="preserve"> </w:t>
      </w:r>
      <w:proofErr w:type="spellStart"/>
      <w:r w:rsidR="00957C76" w:rsidRPr="0064533B">
        <w:rPr>
          <w:rFonts w:ascii="Times New Roman" w:eastAsia="宋体" w:hAnsi="Times New Roman"/>
          <w:i/>
          <w:iCs/>
          <w:color w:val="111111"/>
          <w:szCs w:val="21"/>
        </w:rPr>
        <w:t>Blumeria</w:t>
      </w:r>
      <w:proofErr w:type="spellEnd"/>
      <w:r w:rsidR="00957C76" w:rsidRPr="0064533B">
        <w:rPr>
          <w:rFonts w:ascii="Times New Roman" w:eastAsia="宋体" w:hAnsi="Times New Roman"/>
          <w:i/>
          <w:iCs/>
          <w:color w:val="111111"/>
          <w:szCs w:val="21"/>
        </w:rPr>
        <w:t xml:space="preserve"> </w:t>
      </w:r>
      <w:proofErr w:type="spellStart"/>
      <w:r w:rsidR="00957C76" w:rsidRPr="0064533B">
        <w:rPr>
          <w:rFonts w:ascii="Times New Roman" w:eastAsia="宋体" w:hAnsi="Times New Roman"/>
          <w:i/>
          <w:iCs/>
          <w:color w:val="111111"/>
          <w:szCs w:val="21"/>
        </w:rPr>
        <w:t>graminis</w:t>
      </w:r>
      <w:proofErr w:type="spellEnd"/>
      <w:r w:rsidR="00957C76" w:rsidRPr="0064533B">
        <w:rPr>
          <w:rFonts w:ascii="Times New Roman" w:eastAsia="宋体" w:hAnsi="Times New Roman"/>
          <w:color w:val="111111"/>
          <w:szCs w:val="21"/>
        </w:rPr>
        <w:t>;</w:t>
      </w:r>
      <w:r w:rsidR="00FF00A4">
        <w:rPr>
          <w:rFonts w:ascii="Times New Roman" w:eastAsia="宋体" w:hAnsi="Times New Roman"/>
          <w:color w:val="111111"/>
          <w:szCs w:val="21"/>
        </w:rPr>
        <w:t xml:space="preserve"> </w:t>
      </w:r>
      <w:r w:rsidR="00957C76" w:rsidRPr="0064533B">
        <w:rPr>
          <w:rFonts w:ascii="Times New Roman" w:eastAsia="宋体" w:hAnsi="Times New Roman"/>
          <w:color w:val="111111"/>
          <w:szCs w:val="21"/>
        </w:rPr>
        <w:t>8</w:t>
      </w:r>
      <w:r w:rsidR="00FF00A4">
        <w:rPr>
          <w:rFonts w:ascii="Times New Roman" w:eastAsia="宋体" w:hAnsi="Times New Roman"/>
          <w:color w:val="111111"/>
          <w:szCs w:val="21"/>
        </w:rPr>
        <w:t>:</w:t>
      </w:r>
      <w:r w:rsidR="00957C76" w:rsidRPr="0064533B">
        <w:rPr>
          <w:rFonts w:ascii="Times New Roman" w:eastAsia="宋体" w:hAnsi="Times New Roman"/>
          <w:color w:val="111111"/>
          <w:szCs w:val="21"/>
        </w:rPr>
        <w:t xml:space="preserve"> </w:t>
      </w:r>
      <w:r w:rsidR="0024345E" w:rsidRPr="0024345E">
        <w:rPr>
          <w:rFonts w:ascii="Times New Roman" w:eastAsia="宋体" w:hAnsi="Times New Roman"/>
          <w:i/>
          <w:iCs/>
          <w:color w:val="111111"/>
          <w:szCs w:val="21"/>
        </w:rPr>
        <w:t>Colletotrichum</w:t>
      </w:r>
      <w:r w:rsidR="00957C76" w:rsidRPr="0064533B">
        <w:rPr>
          <w:rFonts w:ascii="Times New Roman" w:eastAsia="宋体" w:hAnsi="Times New Roman"/>
          <w:i/>
          <w:iCs/>
          <w:color w:val="111111"/>
          <w:szCs w:val="21"/>
        </w:rPr>
        <w:t xml:space="preserve"> </w:t>
      </w:r>
      <w:proofErr w:type="spellStart"/>
      <w:r w:rsidR="00957C76" w:rsidRPr="0064533B">
        <w:rPr>
          <w:rFonts w:ascii="Times New Roman" w:eastAsia="宋体" w:hAnsi="Times New Roman"/>
          <w:i/>
          <w:iCs/>
          <w:color w:val="111111"/>
          <w:szCs w:val="21"/>
        </w:rPr>
        <w:t>fructicola</w:t>
      </w:r>
      <w:proofErr w:type="spellEnd"/>
      <w:r w:rsidR="00957C76" w:rsidRPr="0064533B">
        <w:rPr>
          <w:rFonts w:ascii="Times New Roman" w:eastAsia="宋体" w:hAnsi="Times New Roman"/>
          <w:color w:val="111111"/>
          <w:szCs w:val="21"/>
        </w:rPr>
        <w:t>.</w:t>
      </w:r>
    </w:p>
    <w:p w14:paraId="1C933B13" w14:textId="77777777" w:rsidR="00E61620" w:rsidRPr="00331443" w:rsidRDefault="00E61620" w:rsidP="00331443">
      <w:pPr>
        <w:spacing w:line="320" w:lineRule="exact"/>
        <w:rPr>
          <w:rFonts w:ascii="Times New Roman" w:eastAsia="宋体" w:hAnsi="Times New Roman"/>
          <w:b/>
          <w:color w:val="111111"/>
          <w:szCs w:val="21"/>
        </w:rPr>
      </w:pPr>
    </w:p>
    <w:p w14:paraId="3B9C7D39" w14:textId="0A71255F" w:rsidR="00957C76" w:rsidRPr="0064533B" w:rsidRDefault="000735F3" w:rsidP="002B1496">
      <w:pPr>
        <w:pStyle w:val="2"/>
      </w:pPr>
      <w:r>
        <w:t>3</w:t>
      </w:r>
      <w:r w:rsidR="00957C76" w:rsidRPr="0064533B">
        <w:t>.</w:t>
      </w:r>
      <w:r>
        <w:t>3</w:t>
      </w:r>
      <w:r w:rsidR="00957C76" w:rsidRPr="0064533B">
        <w:t xml:space="preserve"> Sensitivity Testing of Species-Specific </w:t>
      </w:r>
      <w:r w:rsidR="00B040A9">
        <w:t>P</w:t>
      </w:r>
      <w:r w:rsidR="00B040A9" w:rsidRPr="00B040A9">
        <w:t>rimer</w:t>
      </w:r>
      <w:r w:rsidR="00B040A9">
        <w:t>s</w:t>
      </w:r>
    </w:p>
    <w:p w14:paraId="7D7CC48D" w14:textId="64F1037F" w:rsidR="00957C76" w:rsidRPr="0064533B" w:rsidRDefault="00B040A9" w:rsidP="007E5DC2">
      <w:pPr>
        <w:spacing w:line="360" w:lineRule="auto"/>
        <w:ind w:firstLineChars="150" w:firstLine="315"/>
        <w:rPr>
          <w:rFonts w:ascii="Times New Roman" w:eastAsia="宋体" w:hAnsi="Times New Roman"/>
          <w:color w:val="374151"/>
          <w:kern w:val="0"/>
          <w:szCs w:val="21"/>
        </w:rPr>
      </w:pPr>
      <w:r w:rsidRPr="00B040A9">
        <w:rPr>
          <w:rFonts w:ascii="Times New Roman" w:eastAsia="宋体" w:hAnsi="Times New Roman"/>
          <w:color w:val="374151"/>
          <w:kern w:val="0"/>
          <w:szCs w:val="21"/>
        </w:rPr>
        <w:lastRenderedPageBreak/>
        <w:t>For</w:t>
      </w:r>
      <w:r>
        <w:rPr>
          <w:rFonts w:ascii="Times New Roman" w:eastAsia="宋体" w:hAnsi="Times New Roman" w:hint="eastAsia"/>
          <w:color w:val="374151"/>
          <w:kern w:val="0"/>
          <w:szCs w:val="21"/>
        </w:rPr>
        <w:t xml:space="preserve"> </w:t>
      </w:r>
      <w:r w:rsidRPr="00B040A9">
        <w:rPr>
          <w:rFonts w:ascii="Times New Roman" w:eastAsia="宋体" w:hAnsi="Times New Roman"/>
          <w:color w:val="374151"/>
          <w:kern w:val="0"/>
          <w:szCs w:val="21"/>
        </w:rPr>
        <w:t xml:space="preserve">further </w:t>
      </w:r>
      <w:r w:rsidR="00DC7694">
        <w:rPr>
          <w:rFonts w:ascii="Times New Roman" w:eastAsia="宋体" w:hAnsi="Times New Roman"/>
          <w:color w:val="374151"/>
          <w:kern w:val="0"/>
          <w:szCs w:val="21"/>
        </w:rPr>
        <w:t>s</w:t>
      </w:r>
      <w:r w:rsidR="00DC7694" w:rsidRPr="00DC7694">
        <w:rPr>
          <w:rFonts w:ascii="Times New Roman" w:eastAsia="宋体" w:hAnsi="Times New Roman"/>
          <w:color w:val="374151"/>
          <w:kern w:val="0"/>
          <w:szCs w:val="21"/>
        </w:rPr>
        <w:t>ensitivity</w:t>
      </w:r>
      <w:r w:rsidRPr="00B040A9">
        <w:rPr>
          <w:rFonts w:ascii="Times New Roman" w:eastAsia="宋体" w:hAnsi="Times New Roman"/>
          <w:color w:val="374151"/>
          <w:kern w:val="0"/>
          <w:szCs w:val="21"/>
        </w:rPr>
        <w:t xml:space="preserve"> evaluation of the </w:t>
      </w:r>
      <w:r w:rsidR="00DC7694" w:rsidRPr="00DC7694">
        <w:rPr>
          <w:rFonts w:ascii="Times New Roman" w:eastAsia="宋体" w:hAnsi="Times New Roman"/>
          <w:color w:val="374151"/>
          <w:kern w:val="0"/>
          <w:szCs w:val="21"/>
        </w:rPr>
        <w:t>Cg-OG0034840-F1/R1, Cg-OG0034823-F1/R1, Cg-OG0034817-F2/R2, and Cg-OG0034811-F2/R2</w:t>
      </w:r>
      <w:r w:rsidRPr="00B040A9">
        <w:rPr>
          <w:rFonts w:ascii="Times New Roman" w:eastAsia="宋体" w:hAnsi="Times New Roman"/>
          <w:color w:val="374151"/>
          <w:kern w:val="0"/>
          <w:szCs w:val="21"/>
        </w:rPr>
        <w:t xml:space="preserve"> primers using conventional PCR</w:t>
      </w:r>
      <w:r w:rsidR="00DC7694">
        <w:rPr>
          <w:rFonts w:ascii="Times New Roman" w:eastAsia="宋体" w:hAnsi="Times New Roman"/>
          <w:color w:val="374151"/>
          <w:kern w:val="0"/>
          <w:szCs w:val="21"/>
        </w:rPr>
        <w:t>,</w:t>
      </w:r>
      <w:r w:rsidR="00DC7694" w:rsidRPr="00DC7694">
        <w:rPr>
          <w:rFonts w:ascii="Times New Roman" w:eastAsia="宋体" w:hAnsi="Times New Roman"/>
          <w:color w:val="374151"/>
          <w:kern w:val="0"/>
          <w:szCs w:val="21"/>
        </w:rPr>
        <w:t xml:space="preserve"> reactions</w:t>
      </w:r>
      <w:r w:rsidR="00DC7694">
        <w:rPr>
          <w:rFonts w:ascii="Times New Roman" w:eastAsia="宋体" w:hAnsi="Times New Roman" w:hint="eastAsia"/>
          <w:color w:val="374151"/>
          <w:kern w:val="0"/>
          <w:szCs w:val="21"/>
        </w:rPr>
        <w:t xml:space="preserve"> </w:t>
      </w:r>
      <w:r w:rsidR="00DC7694" w:rsidRPr="00DC7694">
        <w:rPr>
          <w:rFonts w:ascii="Times New Roman" w:eastAsia="宋体" w:hAnsi="Times New Roman"/>
          <w:color w:val="374151"/>
          <w:kern w:val="0"/>
          <w:szCs w:val="21"/>
        </w:rPr>
        <w:t xml:space="preserve">were performed using </w:t>
      </w:r>
      <w:r w:rsidR="0024345E" w:rsidRPr="0024345E">
        <w:rPr>
          <w:rFonts w:ascii="Times New Roman" w:eastAsia="宋体" w:hAnsi="Times New Roman"/>
          <w:i/>
          <w:color w:val="374151"/>
          <w:kern w:val="0"/>
          <w:szCs w:val="21"/>
        </w:rPr>
        <w:t>C. gloeosporioides</w:t>
      </w:r>
      <w:r w:rsidR="00DC7694" w:rsidRPr="00DC7694">
        <w:rPr>
          <w:rFonts w:ascii="Times New Roman" w:eastAsia="宋体" w:hAnsi="Times New Roman"/>
          <w:color w:val="374151"/>
          <w:kern w:val="0"/>
          <w:szCs w:val="21"/>
        </w:rPr>
        <w:t xml:space="preserve"> genomic DNA as a template</w:t>
      </w:r>
      <w:r w:rsidR="00DC7694">
        <w:rPr>
          <w:rFonts w:ascii="Times New Roman" w:eastAsia="宋体" w:hAnsi="Times New Roman" w:hint="eastAsia"/>
          <w:color w:val="374151"/>
          <w:kern w:val="0"/>
          <w:szCs w:val="21"/>
        </w:rPr>
        <w:t xml:space="preserve"> </w:t>
      </w:r>
      <w:r w:rsidR="00DC7694" w:rsidRPr="00DC7694">
        <w:rPr>
          <w:rFonts w:ascii="Times New Roman" w:eastAsia="宋体" w:hAnsi="Times New Roman"/>
          <w:color w:val="374151"/>
          <w:kern w:val="0"/>
          <w:szCs w:val="21"/>
        </w:rPr>
        <w:t>to evaluate these primer pairs based on sensitivity</w:t>
      </w:r>
      <w:r w:rsidR="00DC7694">
        <w:rPr>
          <w:rFonts w:ascii="Times New Roman" w:eastAsia="宋体" w:hAnsi="Times New Roman" w:hint="eastAsia"/>
          <w:color w:val="374151"/>
          <w:kern w:val="0"/>
          <w:szCs w:val="21"/>
        </w:rPr>
        <w:t xml:space="preserve"> </w:t>
      </w:r>
      <w:r w:rsidR="00DC7694" w:rsidRPr="00DC7694">
        <w:rPr>
          <w:rFonts w:ascii="Times New Roman" w:eastAsia="宋体" w:hAnsi="Times New Roman"/>
          <w:color w:val="374151"/>
          <w:kern w:val="0"/>
          <w:szCs w:val="21"/>
        </w:rPr>
        <w:t>tests. The detection limit for Cg-OG0034840-F1/R1</w:t>
      </w:r>
      <w:r w:rsidR="00DC7694">
        <w:rPr>
          <w:rFonts w:ascii="Times New Roman" w:eastAsia="宋体" w:hAnsi="Times New Roman"/>
          <w:color w:val="374151"/>
          <w:kern w:val="0"/>
          <w:szCs w:val="21"/>
        </w:rPr>
        <w:t xml:space="preserve"> and</w:t>
      </w:r>
      <w:r w:rsidR="00DC7694" w:rsidRPr="00DC7694">
        <w:rPr>
          <w:rFonts w:ascii="Times New Roman" w:eastAsia="宋体" w:hAnsi="Times New Roman"/>
          <w:color w:val="374151"/>
          <w:kern w:val="0"/>
          <w:szCs w:val="21"/>
        </w:rPr>
        <w:t xml:space="preserve"> Cg-OG0034823-F1/R1 was 1</w:t>
      </w:r>
      <w:r w:rsidR="00E61620">
        <w:rPr>
          <w:rFonts w:ascii="Times New Roman" w:eastAsia="宋体" w:hAnsi="Times New Roman"/>
          <w:color w:val="374151"/>
          <w:kern w:val="0"/>
          <w:szCs w:val="21"/>
        </w:rPr>
        <w:t>0</w:t>
      </w:r>
      <w:r w:rsidR="00DC7694" w:rsidRPr="00DC7694">
        <w:rPr>
          <w:rFonts w:ascii="Times New Roman" w:eastAsia="宋体" w:hAnsi="Times New Roman"/>
          <w:color w:val="374151"/>
          <w:kern w:val="0"/>
          <w:szCs w:val="21"/>
        </w:rPr>
        <w:t xml:space="preserve"> </w:t>
      </w:r>
      <w:proofErr w:type="spellStart"/>
      <w:r w:rsidR="00DC7694" w:rsidRPr="00DC7694">
        <w:rPr>
          <w:rFonts w:ascii="Times New Roman" w:eastAsia="宋体" w:hAnsi="Times New Roman"/>
          <w:color w:val="374151"/>
          <w:kern w:val="0"/>
          <w:szCs w:val="21"/>
        </w:rPr>
        <w:t>pg</w:t>
      </w:r>
      <w:proofErr w:type="spellEnd"/>
      <w:r w:rsidR="00DC7694" w:rsidRPr="00DC7694">
        <w:rPr>
          <w:rFonts w:ascii="Times New Roman" w:eastAsia="宋体" w:hAnsi="Times New Roman"/>
          <w:color w:val="374151"/>
          <w:kern w:val="0"/>
          <w:szCs w:val="21"/>
        </w:rPr>
        <w:t>, which was more sensitive than that</w:t>
      </w:r>
      <w:r w:rsidR="00E61620">
        <w:rPr>
          <w:rFonts w:ascii="Times New Roman" w:eastAsia="宋体" w:hAnsi="Times New Roman" w:hint="eastAsia"/>
          <w:color w:val="374151"/>
          <w:kern w:val="0"/>
          <w:szCs w:val="21"/>
        </w:rPr>
        <w:t xml:space="preserve"> </w:t>
      </w:r>
      <w:r w:rsidR="00DC7694" w:rsidRPr="00DC7694">
        <w:rPr>
          <w:rFonts w:ascii="Times New Roman" w:eastAsia="宋体" w:hAnsi="Times New Roman"/>
          <w:color w:val="374151"/>
          <w:kern w:val="0"/>
          <w:szCs w:val="21"/>
        </w:rPr>
        <w:t xml:space="preserve">for </w:t>
      </w:r>
      <w:r w:rsidR="00E61620" w:rsidRPr="00DC7694">
        <w:rPr>
          <w:rFonts w:ascii="Times New Roman" w:eastAsia="宋体" w:hAnsi="Times New Roman"/>
          <w:color w:val="374151"/>
          <w:kern w:val="0"/>
          <w:szCs w:val="21"/>
        </w:rPr>
        <w:t>Cg-OG0034817-F2/R2 and Cg-OG0034811-F2/R2</w:t>
      </w:r>
      <w:r w:rsidR="00EF4E3F">
        <w:rPr>
          <w:rFonts w:ascii="Times New Roman" w:eastAsia="宋体" w:hAnsi="Times New Roman"/>
          <w:color w:val="374151"/>
          <w:kern w:val="0"/>
          <w:szCs w:val="21"/>
        </w:rPr>
        <w:t xml:space="preserve"> (</w:t>
      </w:r>
      <w:r w:rsidR="00EF4E3F" w:rsidRPr="00EF4E3F">
        <w:rPr>
          <w:rFonts w:ascii="Times New Roman" w:eastAsia="宋体" w:hAnsi="Times New Roman"/>
          <w:color w:val="374151"/>
          <w:kern w:val="0"/>
          <w:szCs w:val="21"/>
        </w:rPr>
        <w:t>Figure 3</w:t>
      </w:r>
      <w:r w:rsidR="00EF4E3F">
        <w:rPr>
          <w:rFonts w:ascii="Times New Roman" w:eastAsia="宋体" w:hAnsi="Times New Roman"/>
          <w:color w:val="374151"/>
          <w:kern w:val="0"/>
          <w:szCs w:val="21"/>
        </w:rPr>
        <w:t>)</w:t>
      </w:r>
      <w:r w:rsidR="00E61620">
        <w:rPr>
          <w:rFonts w:ascii="Times New Roman" w:eastAsia="宋体" w:hAnsi="Times New Roman"/>
          <w:color w:val="374151"/>
          <w:kern w:val="0"/>
          <w:szCs w:val="21"/>
        </w:rPr>
        <w:t>.</w:t>
      </w:r>
      <w:r w:rsidR="00E61620" w:rsidRPr="00E61620">
        <w:rPr>
          <w:rFonts w:ascii="Times New Roman" w:eastAsia="宋体" w:hAnsi="Times New Roman"/>
          <w:color w:val="374151"/>
          <w:kern w:val="0"/>
          <w:szCs w:val="21"/>
        </w:rPr>
        <w:t xml:space="preserve"> </w:t>
      </w:r>
      <w:r w:rsidR="00E61620">
        <w:rPr>
          <w:rFonts w:ascii="Times New Roman" w:eastAsia="宋体" w:hAnsi="Times New Roman"/>
          <w:color w:val="374151"/>
          <w:kern w:val="0"/>
          <w:szCs w:val="21"/>
        </w:rPr>
        <w:t xml:space="preserve">The results </w:t>
      </w:r>
      <w:r w:rsidR="00E61620" w:rsidRPr="0064533B">
        <w:rPr>
          <w:rFonts w:ascii="Times New Roman" w:eastAsia="宋体" w:hAnsi="Times New Roman"/>
          <w:color w:val="374151"/>
          <w:kern w:val="0"/>
          <w:szCs w:val="21"/>
        </w:rPr>
        <w:t>indicat</w:t>
      </w:r>
      <w:r w:rsidR="00E61620">
        <w:rPr>
          <w:rFonts w:ascii="Times New Roman" w:eastAsia="宋体" w:hAnsi="Times New Roman"/>
          <w:color w:val="374151"/>
          <w:kern w:val="0"/>
          <w:szCs w:val="21"/>
        </w:rPr>
        <w:t>ed</w:t>
      </w:r>
      <w:r w:rsidR="00E61620" w:rsidRPr="0064533B">
        <w:rPr>
          <w:rFonts w:ascii="Times New Roman" w:eastAsia="宋体" w:hAnsi="Times New Roman"/>
          <w:color w:val="374151"/>
          <w:kern w:val="0"/>
          <w:szCs w:val="21"/>
        </w:rPr>
        <w:t xml:space="preserve"> </w:t>
      </w:r>
      <w:r w:rsidR="007E5DC2" w:rsidRPr="00DC7694">
        <w:rPr>
          <w:rFonts w:ascii="Times New Roman" w:eastAsia="宋体" w:hAnsi="Times New Roman"/>
          <w:color w:val="374151"/>
          <w:kern w:val="0"/>
          <w:szCs w:val="21"/>
        </w:rPr>
        <w:t>Cg-OG0034840-F1/R1</w:t>
      </w:r>
      <w:r w:rsidR="007E5DC2">
        <w:rPr>
          <w:rFonts w:ascii="Times New Roman" w:eastAsia="宋体" w:hAnsi="Times New Roman"/>
          <w:color w:val="374151"/>
          <w:kern w:val="0"/>
          <w:szCs w:val="21"/>
        </w:rPr>
        <w:t xml:space="preserve"> and</w:t>
      </w:r>
      <w:r w:rsidR="007E5DC2" w:rsidRPr="00DC7694">
        <w:rPr>
          <w:rFonts w:ascii="Times New Roman" w:eastAsia="宋体" w:hAnsi="Times New Roman"/>
          <w:color w:val="374151"/>
          <w:kern w:val="0"/>
          <w:szCs w:val="21"/>
        </w:rPr>
        <w:t xml:space="preserve"> Cg-OG0034823-F1/R1</w:t>
      </w:r>
      <w:r w:rsidR="007E5DC2">
        <w:rPr>
          <w:rFonts w:ascii="Times New Roman" w:eastAsia="宋体" w:hAnsi="Times New Roman"/>
          <w:color w:val="374151"/>
          <w:kern w:val="0"/>
          <w:szCs w:val="21"/>
        </w:rPr>
        <w:t xml:space="preserve"> have </w:t>
      </w:r>
      <w:r w:rsidR="00E61620" w:rsidRPr="0064533B">
        <w:rPr>
          <w:rFonts w:ascii="Times New Roman" w:eastAsia="宋体" w:hAnsi="Times New Roman"/>
          <w:color w:val="374151"/>
          <w:kern w:val="0"/>
          <w:szCs w:val="21"/>
        </w:rPr>
        <w:t>high sensitivity and potential for rapid detection methods.</w:t>
      </w:r>
      <w:r w:rsidR="007E5DC2">
        <w:rPr>
          <w:rFonts w:ascii="Times New Roman" w:eastAsia="宋体" w:hAnsi="Times New Roman"/>
          <w:color w:val="374151"/>
          <w:kern w:val="0"/>
          <w:szCs w:val="21"/>
        </w:rPr>
        <w:t xml:space="preserve"> </w:t>
      </w:r>
    </w:p>
    <w:p w14:paraId="368D550D" w14:textId="38B3631E" w:rsidR="00957C76" w:rsidRPr="0064533B" w:rsidRDefault="00051897" w:rsidP="00957C76">
      <w:pPr>
        <w:ind w:firstLineChars="150" w:firstLine="315"/>
        <w:jc w:val="center"/>
        <w:rPr>
          <w:rFonts w:ascii="Times New Roman" w:eastAsia="宋体" w:hAnsi="Times New Roman"/>
          <w:color w:val="111111"/>
          <w:szCs w:val="21"/>
        </w:rPr>
      </w:pPr>
      <w:r>
        <w:rPr>
          <w:rFonts w:ascii="Times New Roman" w:eastAsia="宋体" w:hAnsi="Times New Roman"/>
          <w:noProof/>
          <w:color w:val="111111"/>
          <w:szCs w:val="21"/>
        </w:rPr>
        <w:drawing>
          <wp:inline distT="0" distB="0" distL="0" distR="0" wp14:anchorId="6A6EB671" wp14:editId="5CC6262D">
            <wp:extent cx="5265420" cy="3947160"/>
            <wp:effectExtent l="0" t="0" r="0" b="0"/>
            <wp:docPr id="1517848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22935180" w14:textId="58A0E387" w:rsidR="00957C76" w:rsidRDefault="00DC7694" w:rsidP="00DC7694">
      <w:pPr>
        <w:spacing w:line="360" w:lineRule="exact"/>
        <w:rPr>
          <w:rFonts w:ascii="Times New Roman" w:eastAsia="宋体" w:hAnsi="Times New Roman"/>
          <w:color w:val="111111"/>
          <w:szCs w:val="21"/>
        </w:rPr>
      </w:pPr>
      <w:r w:rsidRPr="0064533B">
        <w:rPr>
          <w:rFonts w:ascii="Times New Roman" w:eastAsia="宋体" w:hAnsi="Times New Roman"/>
          <w:b/>
          <w:bCs/>
          <w:color w:val="111111"/>
          <w:szCs w:val="21"/>
        </w:rPr>
        <w:t xml:space="preserve">Figure </w:t>
      </w:r>
      <w:r w:rsidR="00331443">
        <w:rPr>
          <w:rFonts w:ascii="Times New Roman" w:eastAsia="宋体" w:hAnsi="Times New Roman"/>
          <w:b/>
          <w:bCs/>
          <w:color w:val="111111"/>
          <w:szCs w:val="21"/>
        </w:rPr>
        <w:t>3</w:t>
      </w:r>
      <w:r w:rsidRPr="0064533B">
        <w:rPr>
          <w:rFonts w:ascii="Times New Roman" w:eastAsia="宋体" w:hAnsi="Times New Roman"/>
          <w:b/>
          <w:bCs/>
          <w:color w:val="111111"/>
          <w:szCs w:val="21"/>
        </w:rPr>
        <w:t xml:space="preserve"> Sensitivity testing of four pairs of </w:t>
      </w:r>
      <w:r w:rsidR="00331443" w:rsidRPr="0064533B">
        <w:rPr>
          <w:rFonts w:ascii="Times New Roman" w:eastAsia="宋体" w:hAnsi="Times New Roman"/>
          <w:b/>
          <w:bCs/>
          <w:color w:val="111111"/>
          <w:szCs w:val="21"/>
        </w:rPr>
        <w:t>specific primers</w:t>
      </w:r>
      <w:r>
        <w:rPr>
          <w:rFonts w:ascii="Times New Roman" w:eastAsia="宋体" w:hAnsi="Times New Roman"/>
          <w:b/>
          <w:bCs/>
          <w:color w:val="111111"/>
          <w:szCs w:val="21"/>
        </w:rPr>
        <w:t xml:space="preserve">. </w:t>
      </w:r>
      <w:r w:rsidR="00957C76" w:rsidRPr="0064533B">
        <w:rPr>
          <w:rFonts w:ascii="Times New Roman" w:hAnsi="Times New Roman"/>
          <w:bCs/>
          <w:szCs w:val="21"/>
        </w:rPr>
        <w:t>M: 2</w:t>
      </w:r>
      <w:r>
        <w:rPr>
          <w:rFonts w:ascii="Times New Roman" w:hAnsi="Times New Roman"/>
          <w:bCs/>
          <w:szCs w:val="21"/>
        </w:rPr>
        <w:t>,</w:t>
      </w:r>
      <w:r w:rsidR="00957C76" w:rsidRPr="0064533B">
        <w:rPr>
          <w:rFonts w:ascii="Times New Roman" w:hAnsi="Times New Roman"/>
          <w:bCs/>
          <w:szCs w:val="21"/>
        </w:rPr>
        <w:t xml:space="preserve"> 000 bp DNA Ladder;</w:t>
      </w:r>
      <w:r w:rsidR="00957C76" w:rsidRPr="0064533B">
        <w:rPr>
          <w:rFonts w:ascii="Times New Roman" w:hAnsi="Times New Roman" w:hint="eastAsia"/>
          <w:bCs/>
          <w:szCs w:val="21"/>
        </w:rPr>
        <w:t xml:space="preserve"> </w:t>
      </w:r>
      <w:r w:rsidR="00957C76" w:rsidRPr="0064533B">
        <w:rPr>
          <w:rFonts w:ascii="Times New Roman" w:eastAsia="宋体" w:hAnsi="Times New Roman"/>
          <w:color w:val="111111"/>
          <w:szCs w:val="21"/>
        </w:rPr>
        <w:t>1-8 indicate different DNA concentrations</w:t>
      </w:r>
      <w:r w:rsidR="00957C76" w:rsidRPr="0064533B">
        <w:rPr>
          <w:rFonts w:ascii="Times New Roman" w:eastAsia="宋体" w:hAnsi="Times New Roman" w:hint="eastAsia"/>
          <w:color w:val="111111"/>
          <w:szCs w:val="21"/>
        </w:rPr>
        <w:t xml:space="preserve">: </w:t>
      </w:r>
      <w:r w:rsidR="00957C76" w:rsidRPr="0064533B">
        <w:rPr>
          <w:rFonts w:ascii="Times New Roman" w:eastAsia="宋体" w:hAnsi="Times New Roman"/>
          <w:color w:val="111111"/>
          <w:szCs w:val="21"/>
        </w:rPr>
        <w:t>1 ng/μL</w:t>
      </w:r>
      <w:r>
        <w:rPr>
          <w:rFonts w:ascii="Times New Roman" w:eastAsia="宋体" w:hAnsi="Times New Roman" w:hint="eastAsia"/>
          <w:color w:val="111111"/>
          <w:szCs w:val="21"/>
        </w:rPr>
        <w:t>,</w:t>
      </w:r>
      <w:r>
        <w:rPr>
          <w:rFonts w:ascii="Times New Roman" w:eastAsia="宋体" w:hAnsi="Times New Roman"/>
          <w:color w:val="111111"/>
          <w:szCs w:val="21"/>
        </w:rPr>
        <w:t xml:space="preserve"> 100 </w:t>
      </w:r>
      <w:proofErr w:type="spellStart"/>
      <w:r>
        <w:rPr>
          <w:rFonts w:ascii="Times New Roman" w:eastAsia="宋体" w:hAnsi="Times New Roman"/>
          <w:color w:val="111111"/>
          <w:szCs w:val="21"/>
        </w:rPr>
        <w:t>p</w:t>
      </w:r>
      <w:r w:rsidR="00957C76" w:rsidRPr="0064533B">
        <w:rPr>
          <w:rFonts w:ascii="Times New Roman" w:eastAsia="宋体" w:hAnsi="Times New Roman"/>
          <w:color w:val="111111"/>
          <w:szCs w:val="21"/>
        </w:rPr>
        <w:t>g</w:t>
      </w:r>
      <w:proofErr w:type="spellEnd"/>
      <w:r w:rsidR="00957C76" w:rsidRPr="0064533B">
        <w:rPr>
          <w:rFonts w:ascii="Times New Roman" w:eastAsia="宋体" w:hAnsi="Times New Roman"/>
          <w:color w:val="111111"/>
          <w:szCs w:val="21"/>
        </w:rPr>
        <w:t>/μL</w:t>
      </w:r>
      <w:r>
        <w:rPr>
          <w:rFonts w:ascii="Times New Roman" w:eastAsia="宋体" w:hAnsi="Times New Roman" w:hint="eastAsia"/>
          <w:color w:val="111111"/>
          <w:szCs w:val="21"/>
        </w:rPr>
        <w:t>,</w:t>
      </w:r>
      <w:r>
        <w:rPr>
          <w:rFonts w:ascii="Times New Roman" w:eastAsia="宋体" w:hAnsi="Times New Roman"/>
          <w:color w:val="111111"/>
          <w:szCs w:val="21"/>
        </w:rPr>
        <w:t xml:space="preserve"> 10 </w:t>
      </w:r>
      <w:proofErr w:type="spellStart"/>
      <w:r>
        <w:rPr>
          <w:rFonts w:ascii="Times New Roman" w:eastAsia="宋体" w:hAnsi="Times New Roman"/>
          <w:color w:val="111111"/>
          <w:szCs w:val="21"/>
        </w:rPr>
        <w:t>p</w:t>
      </w:r>
      <w:r w:rsidR="00957C76" w:rsidRPr="0064533B">
        <w:rPr>
          <w:rFonts w:ascii="Times New Roman" w:eastAsia="宋体" w:hAnsi="Times New Roman"/>
          <w:color w:val="111111"/>
          <w:szCs w:val="21"/>
        </w:rPr>
        <w:t>g</w:t>
      </w:r>
      <w:proofErr w:type="spellEnd"/>
      <w:r w:rsidR="00957C76" w:rsidRPr="0064533B">
        <w:rPr>
          <w:rFonts w:ascii="Times New Roman" w:eastAsia="宋体" w:hAnsi="Times New Roman"/>
          <w:color w:val="111111"/>
          <w:szCs w:val="21"/>
        </w:rPr>
        <w:t>/μL</w:t>
      </w:r>
      <w:r>
        <w:rPr>
          <w:rFonts w:ascii="Times New Roman" w:eastAsia="宋体" w:hAnsi="Times New Roman" w:hint="eastAsia"/>
          <w:color w:val="111111"/>
          <w:szCs w:val="21"/>
        </w:rPr>
        <w:t>,</w:t>
      </w:r>
      <w:r>
        <w:rPr>
          <w:rFonts w:ascii="Times New Roman" w:eastAsia="宋体" w:hAnsi="Times New Roman"/>
          <w:color w:val="111111"/>
          <w:szCs w:val="21"/>
        </w:rPr>
        <w:t xml:space="preserve"> </w:t>
      </w:r>
      <w:r w:rsidR="00957C76" w:rsidRPr="0064533B">
        <w:rPr>
          <w:rFonts w:ascii="Times New Roman" w:eastAsia="宋体" w:hAnsi="Times New Roman"/>
          <w:color w:val="111111"/>
          <w:szCs w:val="21"/>
        </w:rPr>
        <w:t xml:space="preserve">1 </w:t>
      </w:r>
      <w:proofErr w:type="spellStart"/>
      <w:r w:rsidR="00957C76" w:rsidRPr="0064533B">
        <w:rPr>
          <w:rFonts w:ascii="Times New Roman" w:eastAsia="宋体" w:hAnsi="Times New Roman"/>
          <w:color w:val="111111"/>
          <w:szCs w:val="21"/>
        </w:rPr>
        <w:t>pg</w:t>
      </w:r>
      <w:proofErr w:type="spellEnd"/>
      <w:r w:rsidR="00957C76" w:rsidRPr="0064533B">
        <w:rPr>
          <w:rFonts w:ascii="Times New Roman" w:eastAsia="宋体" w:hAnsi="Times New Roman"/>
          <w:color w:val="111111"/>
          <w:szCs w:val="21"/>
        </w:rPr>
        <w:t>/μL</w:t>
      </w:r>
      <w:r>
        <w:rPr>
          <w:rFonts w:ascii="Times New Roman" w:eastAsia="宋体" w:hAnsi="Times New Roman" w:hint="eastAsia"/>
          <w:color w:val="111111"/>
          <w:szCs w:val="21"/>
        </w:rPr>
        <w:t>,</w:t>
      </w:r>
      <w:r>
        <w:rPr>
          <w:rFonts w:ascii="Times New Roman" w:eastAsia="宋体" w:hAnsi="Times New Roman"/>
          <w:color w:val="111111"/>
          <w:szCs w:val="21"/>
        </w:rPr>
        <w:t xml:space="preserve"> 100 f</w:t>
      </w:r>
      <w:r w:rsidR="00957C76" w:rsidRPr="0064533B">
        <w:rPr>
          <w:rFonts w:ascii="Times New Roman" w:eastAsia="宋体" w:hAnsi="Times New Roman"/>
          <w:color w:val="111111"/>
          <w:szCs w:val="21"/>
        </w:rPr>
        <w:t>g/μL</w:t>
      </w:r>
      <w:r>
        <w:rPr>
          <w:rFonts w:ascii="Times New Roman" w:eastAsia="宋体" w:hAnsi="Times New Roman"/>
          <w:color w:val="111111"/>
          <w:szCs w:val="21"/>
        </w:rPr>
        <w:t>, 10 f</w:t>
      </w:r>
      <w:r w:rsidR="00957C76" w:rsidRPr="0064533B">
        <w:rPr>
          <w:rFonts w:ascii="Times New Roman" w:eastAsia="宋体" w:hAnsi="Times New Roman"/>
          <w:color w:val="111111"/>
          <w:szCs w:val="21"/>
        </w:rPr>
        <w:t>g/μL</w:t>
      </w:r>
      <w:r>
        <w:rPr>
          <w:rFonts w:ascii="Times New Roman" w:eastAsia="宋体" w:hAnsi="Times New Roman" w:hint="eastAsia"/>
          <w:color w:val="111111"/>
          <w:szCs w:val="21"/>
        </w:rPr>
        <w:t>,</w:t>
      </w:r>
      <w:r w:rsidRPr="00DC7694">
        <w:rPr>
          <w:rFonts w:ascii="Times New Roman" w:eastAsia="宋体" w:hAnsi="Times New Roman"/>
          <w:color w:val="111111"/>
          <w:szCs w:val="21"/>
        </w:rPr>
        <w:t xml:space="preserve"> </w:t>
      </w:r>
      <w:r>
        <w:rPr>
          <w:rFonts w:ascii="Times New Roman" w:eastAsia="宋体" w:hAnsi="Times New Roman"/>
          <w:color w:val="111111"/>
          <w:szCs w:val="21"/>
        </w:rPr>
        <w:t>1 f</w:t>
      </w:r>
      <w:r w:rsidRPr="0064533B">
        <w:rPr>
          <w:rFonts w:ascii="Times New Roman" w:eastAsia="宋体" w:hAnsi="Times New Roman"/>
          <w:color w:val="111111"/>
          <w:szCs w:val="21"/>
        </w:rPr>
        <w:t>g/μL</w:t>
      </w:r>
      <w:r>
        <w:rPr>
          <w:rFonts w:ascii="Times New Roman" w:eastAsia="宋体" w:hAnsi="Times New Roman"/>
          <w:color w:val="111111"/>
          <w:szCs w:val="21"/>
        </w:rPr>
        <w:t xml:space="preserve">, and </w:t>
      </w:r>
      <w:r w:rsidRPr="00DC7694">
        <w:rPr>
          <w:rFonts w:ascii="Times New Roman" w:eastAsia="宋体" w:hAnsi="Times New Roman"/>
          <w:color w:val="111111"/>
          <w:szCs w:val="21"/>
        </w:rPr>
        <w:t>NTC</w:t>
      </w:r>
      <w:r>
        <w:rPr>
          <w:rFonts w:ascii="Times New Roman" w:eastAsia="宋体" w:hAnsi="Times New Roman"/>
          <w:color w:val="111111"/>
          <w:szCs w:val="21"/>
        </w:rPr>
        <w:t xml:space="preserve"> (</w:t>
      </w:r>
      <w:r w:rsidRPr="00DC7694">
        <w:rPr>
          <w:rFonts w:ascii="Times New Roman" w:eastAsia="宋体" w:hAnsi="Times New Roman"/>
          <w:color w:val="111111"/>
          <w:szCs w:val="21"/>
        </w:rPr>
        <w:t>no-template control</w:t>
      </w:r>
      <w:r>
        <w:rPr>
          <w:rFonts w:ascii="Times New Roman" w:eastAsia="宋体" w:hAnsi="Times New Roman"/>
          <w:color w:val="111111"/>
          <w:szCs w:val="21"/>
        </w:rPr>
        <w:t>)</w:t>
      </w:r>
      <w:r w:rsidR="00957C76" w:rsidRPr="0064533B">
        <w:rPr>
          <w:rFonts w:ascii="Times New Roman" w:eastAsia="宋体" w:hAnsi="Times New Roman" w:hint="eastAsia"/>
          <w:color w:val="111111"/>
          <w:szCs w:val="21"/>
        </w:rPr>
        <w:t>.</w:t>
      </w:r>
    </w:p>
    <w:p w14:paraId="73E6583E" w14:textId="77777777" w:rsidR="00331443" w:rsidRDefault="00331443" w:rsidP="00DC7694">
      <w:pPr>
        <w:spacing w:line="360" w:lineRule="exact"/>
        <w:rPr>
          <w:rFonts w:ascii="Times New Roman" w:eastAsia="宋体" w:hAnsi="Times New Roman"/>
          <w:color w:val="111111"/>
          <w:szCs w:val="21"/>
        </w:rPr>
      </w:pPr>
    </w:p>
    <w:p w14:paraId="79DB30B2" w14:textId="2F459D7E" w:rsidR="007E5DC2" w:rsidRPr="00331443" w:rsidRDefault="000735F3" w:rsidP="002B1496">
      <w:pPr>
        <w:pStyle w:val="2"/>
      </w:pPr>
      <w:r>
        <w:t>3</w:t>
      </w:r>
      <w:r w:rsidRPr="0064533B">
        <w:t>.</w:t>
      </w:r>
      <w:r>
        <w:t>4</w:t>
      </w:r>
      <w:r w:rsidRPr="0064533B">
        <w:t xml:space="preserve"> </w:t>
      </w:r>
      <w:r w:rsidR="00331443" w:rsidRPr="00331443">
        <w:t xml:space="preserve">Evaluation of </w:t>
      </w:r>
      <w:r w:rsidR="00331443" w:rsidRPr="0064533B">
        <w:rPr>
          <w:color w:val="111111"/>
        </w:rPr>
        <w:t>specific primers</w:t>
      </w:r>
      <w:r w:rsidR="00331443" w:rsidRPr="00331443">
        <w:t xml:space="preserve"> in infected plant tissues</w:t>
      </w:r>
    </w:p>
    <w:p w14:paraId="08AA5340" w14:textId="3E63CE33" w:rsidR="00957C76" w:rsidRPr="0064533B" w:rsidRDefault="000735F3" w:rsidP="006F0901">
      <w:pPr>
        <w:spacing w:line="360" w:lineRule="auto"/>
        <w:ind w:firstLineChars="150" w:firstLine="315"/>
        <w:rPr>
          <w:rFonts w:ascii="Times New Roman" w:eastAsia="宋体" w:hAnsi="Times New Roman"/>
          <w:color w:val="374151"/>
          <w:kern w:val="0"/>
          <w:szCs w:val="21"/>
        </w:rPr>
      </w:pPr>
      <w:r w:rsidRPr="000735F3">
        <w:rPr>
          <w:rFonts w:ascii="Times New Roman" w:eastAsia="宋体" w:hAnsi="Times New Roman"/>
          <w:color w:val="374151"/>
          <w:kern w:val="0"/>
          <w:szCs w:val="21"/>
        </w:rPr>
        <w:t>To evaluate the efficacy of</w:t>
      </w:r>
      <w:r>
        <w:rPr>
          <w:rFonts w:ascii="Times New Roman" w:eastAsia="宋体" w:hAnsi="Times New Roman"/>
          <w:color w:val="374151"/>
          <w:kern w:val="0"/>
          <w:szCs w:val="21"/>
        </w:rPr>
        <w:t xml:space="preserve"> </w:t>
      </w:r>
      <w:r w:rsidR="00331443" w:rsidRPr="00331443">
        <w:rPr>
          <w:rFonts w:ascii="Times New Roman" w:eastAsia="宋体" w:hAnsi="Times New Roman"/>
          <w:color w:val="374151"/>
          <w:kern w:val="0"/>
          <w:szCs w:val="21"/>
        </w:rPr>
        <w:t>four pairs of specific primers</w:t>
      </w:r>
      <w:r w:rsidR="00331443">
        <w:rPr>
          <w:rFonts w:ascii="Times New Roman" w:eastAsia="宋体" w:hAnsi="Times New Roman"/>
          <w:color w:val="374151"/>
          <w:kern w:val="0"/>
          <w:szCs w:val="21"/>
        </w:rPr>
        <w:t xml:space="preserve"> in </w:t>
      </w:r>
      <w:r w:rsidR="00331443" w:rsidRPr="00331443">
        <w:rPr>
          <w:rFonts w:ascii="Times New Roman" w:eastAsia="宋体" w:hAnsi="Times New Roman"/>
          <w:color w:val="374151"/>
          <w:kern w:val="0"/>
          <w:szCs w:val="21"/>
        </w:rPr>
        <w:t>artificial infection of</w:t>
      </w:r>
      <w:r w:rsidR="00331443">
        <w:rPr>
          <w:rFonts w:ascii="Times New Roman" w:eastAsia="宋体" w:hAnsi="Times New Roman"/>
          <w:color w:val="374151"/>
          <w:kern w:val="0"/>
          <w:szCs w:val="21"/>
        </w:rPr>
        <w:t xml:space="preserve"> greater yam</w:t>
      </w:r>
      <w:r w:rsidR="00331443">
        <w:rPr>
          <w:rFonts w:ascii="Times New Roman" w:eastAsia="宋体" w:hAnsi="Times New Roman" w:hint="eastAsia"/>
          <w:color w:val="374151"/>
          <w:kern w:val="0"/>
          <w:szCs w:val="21"/>
        </w:rPr>
        <w:t xml:space="preserve"> </w:t>
      </w:r>
      <w:r w:rsidR="00331443" w:rsidRPr="00331443">
        <w:rPr>
          <w:rFonts w:ascii="Times New Roman" w:eastAsia="宋体" w:hAnsi="Times New Roman"/>
          <w:color w:val="374151"/>
          <w:kern w:val="0"/>
          <w:szCs w:val="21"/>
        </w:rPr>
        <w:t>leaves</w:t>
      </w:r>
      <w:r w:rsidR="00256648">
        <w:rPr>
          <w:rFonts w:ascii="Times New Roman" w:eastAsia="宋体" w:hAnsi="Times New Roman"/>
          <w:color w:val="374151"/>
          <w:kern w:val="0"/>
          <w:szCs w:val="21"/>
        </w:rPr>
        <w:t xml:space="preserve">, greater </w:t>
      </w:r>
      <w:r w:rsidR="00957C76" w:rsidRPr="0064533B">
        <w:rPr>
          <w:rFonts w:ascii="Times New Roman" w:eastAsia="宋体" w:hAnsi="Times New Roman"/>
          <w:color w:val="374151"/>
          <w:kern w:val="0"/>
          <w:szCs w:val="21"/>
        </w:rPr>
        <w:t xml:space="preserve">yam leaves that were inoculated with the </w:t>
      </w:r>
      <w:r w:rsidR="0024345E" w:rsidRPr="0024345E">
        <w:rPr>
          <w:rFonts w:ascii="Times New Roman" w:eastAsia="宋体" w:hAnsi="Times New Roman"/>
          <w:i/>
          <w:color w:val="374151"/>
          <w:kern w:val="0"/>
          <w:szCs w:val="21"/>
        </w:rPr>
        <w:t>C. gloeosporioides</w:t>
      </w:r>
      <w:r w:rsidR="00957C76" w:rsidRPr="0064533B">
        <w:rPr>
          <w:rFonts w:ascii="Times New Roman" w:eastAsia="宋体" w:hAnsi="Times New Roman"/>
          <w:color w:val="374151"/>
          <w:kern w:val="0"/>
          <w:szCs w:val="21"/>
        </w:rPr>
        <w:t xml:space="preserve"> strain CgDa01 exhibited water-soaked lesions and</w:t>
      </w:r>
      <w:r w:rsidR="00256648" w:rsidRPr="00256648">
        <w:rPr>
          <w:rFonts w:ascii="Times New Roman" w:eastAsia="宋体" w:hAnsi="Times New Roman"/>
          <w:color w:val="374151"/>
          <w:kern w:val="0"/>
          <w:szCs w:val="21"/>
        </w:rPr>
        <w:t xml:space="preserve"> </w:t>
      </w:r>
      <w:r w:rsidR="006F0901" w:rsidRPr="006F0901">
        <w:rPr>
          <w:rFonts w:ascii="Times New Roman" w:eastAsia="宋体" w:hAnsi="Times New Roman"/>
          <w:color w:val="374151"/>
          <w:kern w:val="0"/>
          <w:szCs w:val="21"/>
        </w:rPr>
        <w:t>turn dark brown as the infection progresses</w:t>
      </w:r>
      <w:r w:rsidR="00957C76" w:rsidRPr="0064533B">
        <w:rPr>
          <w:rFonts w:ascii="Times New Roman" w:eastAsia="宋体" w:hAnsi="Times New Roman"/>
          <w:color w:val="374151"/>
          <w:kern w:val="0"/>
          <w:szCs w:val="21"/>
        </w:rPr>
        <w:t xml:space="preserve"> on the third day of cultivation. These lesions continued to expand and eventually merged into large necrotic tissue by the fifth day (Figure </w:t>
      </w:r>
      <w:r w:rsidR="001E523E">
        <w:rPr>
          <w:rFonts w:ascii="Times New Roman" w:eastAsia="宋体" w:hAnsi="Times New Roman"/>
          <w:color w:val="374151"/>
          <w:kern w:val="0"/>
          <w:szCs w:val="21"/>
        </w:rPr>
        <w:t>4</w:t>
      </w:r>
      <w:r w:rsidR="001E523E">
        <w:rPr>
          <w:rFonts w:ascii="Times New Roman" w:eastAsia="宋体" w:hAnsi="Times New Roman" w:hint="eastAsia"/>
          <w:color w:val="374151"/>
          <w:kern w:val="0"/>
          <w:szCs w:val="21"/>
        </w:rPr>
        <w:t>A</w:t>
      </w:r>
      <w:r w:rsidR="00957C76" w:rsidRPr="0064533B">
        <w:rPr>
          <w:rFonts w:ascii="Times New Roman" w:eastAsia="宋体" w:hAnsi="Times New Roman"/>
          <w:color w:val="374151"/>
          <w:kern w:val="0"/>
          <w:szCs w:val="21"/>
        </w:rPr>
        <w:t xml:space="preserve">). Conversely, the </w:t>
      </w:r>
      <w:r w:rsidR="006F0901">
        <w:rPr>
          <w:rFonts w:ascii="Times New Roman" w:eastAsia="宋体" w:hAnsi="Times New Roman"/>
          <w:color w:val="374151"/>
          <w:kern w:val="0"/>
          <w:szCs w:val="21"/>
        </w:rPr>
        <w:t xml:space="preserve">greater </w:t>
      </w:r>
      <w:r w:rsidR="00957C76" w:rsidRPr="0064533B">
        <w:rPr>
          <w:rFonts w:ascii="Times New Roman" w:eastAsia="宋体" w:hAnsi="Times New Roman"/>
          <w:color w:val="374151"/>
          <w:kern w:val="0"/>
          <w:szCs w:val="21"/>
        </w:rPr>
        <w:t xml:space="preserve">yam leaves in the control group exhibited no abnormal </w:t>
      </w:r>
      <w:r w:rsidR="00957C76" w:rsidRPr="0064533B">
        <w:rPr>
          <w:rFonts w:ascii="Times New Roman" w:eastAsia="宋体" w:hAnsi="Times New Roman"/>
          <w:color w:val="374151"/>
          <w:kern w:val="0"/>
          <w:szCs w:val="21"/>
        </w:rPr>
        <w:lastRenderedPageBreak/>
        <w:t xml:space="preserve">alterations. </w:t>
      </w:r>
      <w:r w:rsidR="006F0901" w:rsidRPr="006F0901">
        <w:rPr>
          <w:rFonts w:ascii="Times New Roman" w:eastAsia="宋体" w:hAnsi="Times New Roman"/>
          <w:color w:val="374151"/>
          <w:kern w:val="0"/>
          <w:szCs w:val="21"/>
        </w:rPr>
        <w:t xml:space="preserve">DNA from The </w:t>
      </w:r>
      <w:r w:rsidR="006F0901" w:rsidRPr="0064533B">
        <w:rPr>
          <w:rFonts w:ascii="Times New Roman" w:eastAsia="宋体" w:hAnsi="Times New Roman"/>
          <w:color w:val="374151"/>
          <w:kern w:val="0"/>
          <w:szCs w:val="21"/>
        </w:rPr>
        <w:t>CgDa01</w:t>
      </w:r>
      <w:r w:rsidR="006F0901" w:rsidRPr="006F0901">
        <w:rPr>
          <w:rFonts w:ascii="Times New Roman" w:eastAsia="宋体" w:hAnsi="Times New Roman"/>
          <w:color w:val="374151"/>
          <w:kern w:val="0"/>
          <w:szCs w:val="21"/>
        </w:rPr>
        <w:t xml:space="preserve">-inoculated leaves were extracted using the quick alkaline lysis extraction method </w:t>
      </w:r>
      <w:r w:rsidR="0024345E">
        <w:rPr>
          <w:rFonts w:ascii="Times New Roman" w:eastAsia="宋体" w:hAnsi="Times New Roman"/>
          <w:color w:val="374151"/>
          <w:kern w:val="0"/>
          <w:szCs w:val="21"/>
        </w:rPr>
        <w:fldChar w:fldCharType="begin"/>
      </w:r>
      <w:r w:rsidR="0078416B">
        <w:rPr>
          <w:rFonts w:ascii="Times New Roman" w:eastAsia="宋体" w:hAnsi="Times New Roman"/>
          <w:color w:val="374151"/>
          <w:kern w:val="0"/>
          <w:szCs w:val="21"/>
        </w:rPr>
        <w:instrText xml:space="preserve"> ADDIN EN.CITE &lt;EndNote&gt;&lt;Cite&gt;&lt;Author&gt;Chomczynski&lt;/Author&gt;&lt;Year&gt;2006&lt;/Year&gt;&lt;RecNum&gt;49&lt;/RecNum&gt;&lt;DisplayText&gt;&lt;style size="10"&gt;[34]&lt;/style&gt;&lt;/DisplayText&gt;&lt;record&gt;&lt;rec-number&gt;49&lt;/rec-number&gt;&lt;foreign-keys&gt;&lt;key app="EN" db-id="pf0zr5sdvwaseyefxf05etfq0z9spxwfa59s" timestamp="1706083120"&gt;49&lt;/key&gt;&lt;/foreign-keys&gt;&lt;ref-type name="Journal Article"&gt;17&lt;/ref-type&gt;&lt;contributors&gt;&lt;authors&gt;&lt;author&gt;Chomczynski, P.&lt;/author&gt;&lt;author&gt;Rymaszewski, M.&lt;/author&gt;&lt;/authors&gt;&lt;/contributors&gt;&lt;auth-address&gt;Molecular Research Center, Cincinnati, OH 45212, USA. piotr@mrcgene.com&lt;/auth-address&gt;&lt;titles&gt;&lt;title&gt;Alkaline Polyethylene Glycol-Based Method for Direct PCR from Bacteria, Eukaryotic Tissue Samples, and Whole Blood&lt;/title&gt;&lt;secondary-title&gt;Biotechniques&lt;/secondary-title&gt;&lt;alt-title&gt;BioTechniques&lt;/alt-title&gt;&lt;/titles&gt;&lt;periodical&gt;&lt;full-title&gt;Biotechniques&lt;/full-title&gt;&lt;abbr-1&gt;BioTechniques&lt;/abbr-1&gt;&lt;/periodical&gt;&lt;alt-periodical&gt;&lt;full-title&gt;Biotechniques&lt;/full-title&gt;&lt;abbr-1&gt;BioTechniques&lt;/abbr-1&gt;&lt;/alt-periodical&gt;&lt;pages&gt;454, 456, 458&lt;/pages&gt;&lt;volume&gt;40&lt;/volume&gt;&lt;number&gt;4&lt;/number&gt;&lt;edition&gt;2006/04/25&lt;/edition&gt;&lt;keywords&gt;&lt;keyword&gt;Alkalies/chemistry&lt;/keyword&gt;&lt;keyword&gt;Animals&lt;/keyword&gt;&lt;keyword&gt;Bacteria/genetics&lt;/keyword&gt;&lt;keyword&gt;*Blood Chemical Analysis&lt;/keyword&gt;&lt;keyword&gt;Chemical Fractionation/*methods&lt;/keyword&gt;&lt;keyword&gt;DNA/*analysis/*chemistry/genetics&lt;/keyword&gt;&lt;keyword&gt;Humans&lt;/keyword&gt;&lt;keyword&gt;Hydrogen-Ion Concentration&lt;/keyword&gt;&lt;keyword&gt;Indicators and Reagents/chemistry&lt;/keyword&gt;&lt;keyword&gt;Polyethylene Glycols/*chemistry&lt;/keyword&gt;&lt;keyword&gt;Polymerase Chain Reaction/*methods&lt;/keyword&gt;&lt;keyword&gt;Rats&lt;/keyword&gt;&lt;/keywords&gt;&lt;dates&gt;&lt;year&gt;2006&lt;/year&gt;&lt;pub-dates&gt;&lt;date&gt;Apr&lt;/date&gt;&lt;/pub-dates&gt;&lt;/dates&gt;&lt;isbn&gt;0736-6205 (Print)&amp;#xD;0736-6205&lt;/isbn&gt;&lt;accession-num&gt;16629392&lt;/accession-num&gt;&lt;urls&gt;&lt;/urls&gt;&lt;electronic-resource-num&gt;10.2144/000112149&lt;/electronic-resource-num&gt;&lt;remote-database-provider&gt;NLM&lt;/remote-database-provider&gt;&lt;language&gt;eng&lt;/language&gt;&lt;/record&gt;&lt;/Cite&gt;&lt;/EndNote&gt;</w:instrText>
      </w:r>
      <w:r w:rsidR="0024345E">
        <w:rPr>
          <w:rFonts w:ascii="Times New Roman" w:eastAsia="宋体" w:hAnsi="Times New Roman"/>
          <w:color w:val="374151"/>
          <w:kern w:val="0"/>
          <w:szCs w:val="21"/>
        </w:rPr>
        <w:fldChar w:fldCharType="separate"/>
      </w:r>
      <w:r w:rsidR="008A28D7" w:rsidRPr="008A28D7">
        <w:rPr>
          <w:rFonts w:ascii="Times New Roman" w:eastAsia="宋体" w:hAnsi="Times New Roman"/>
          <w:noProof/>
          <w:color w:val="374151"/>
          <w:kern w:val="0"/>
          <w:sz w:val="20"/>
          <w:szCs w:val="21"/>
        </w:rPr>
        <w:t>[</w:t>
      </w:r>
      <w:hyperlink w:anchor="_ENREF_34" w:tooltip="Chomczynski, 2006 #49" w:history="1">
        <w:r w:rsidR="00352752" w:rsidRPr="008A28D7">
          <w:rPr>
            <w:rFonts w:ascii="Times New Roman" w:eastAsia="宋体" w:hAnsi="Times New Roman"/>
            <w:noProof/>
            <w:color w:val="374151"/>
            <w:kern w:val="0"/>
            <w:sz w:val="20"/>
            <w:szCs w:val="21"/>
          </w:rPr>
          <w:t>34</w:t>
        </w:r>
      </w:hyperlink>
      <w:r w:rsidR="008A28D7" w:rsidRPr="008A28D7">
        <w:rPr>
          <w:rFonts w:ascii="Times New Roman" w:eastAsia="宋体" w:hAnsi="Times New Roman"/>
          <w:noProof/>
          <w:color w:val="374151"/>
          <w:kern w:val="0"/>
          <w:sz w:val="20"/>
          <w:szCs w:val="21"/>
        </w:rPr>
        <w:t>]</w:t>
      </w:r>
      <w:r w:rsidR="0024345E">
        <w:rPr>
          <w:rFonts w:ascii="Times New Roman" w:eastAsia="宋体" w:hAnsi="Times New Roman"/>
          <w:color w:val="374151"/>
          <w:kern w:val="0"/>
          <w:szCs w:val="21"/>
        </w:rPr>
        <w:fldChar w:fldCharType="end"/>
      </w:r>
      <w:r w:rsidR="006F0901" w:rsidRPr="006F0901">
        <w:rPr>
          <w:rFonts w:ascii="Times New Roman" w:eastAsia="宋体" w:hAnsi="Times New Roman"/>
          <w:color w:val="374151"/>
          <w:kern w:val="0"/>
          <w:szCs w:val="21"/>
        </w:rPr>
        <w:t xml:space="preserve">, </w:t>
      </w:r>
      <w:r w:rsidR="006F0901">
        <w:rPr>
          <w:rFonts w:ascii="Times New Roman" w:eastAsia="宋体" w:hAnsi="Times New Roman"/>
          <w:color w:val="374151"/>
          <w:kern w:val="0"/>
          <w:szCs w:val="21"/>
        </w:rPr>
        <w:t>F</w:t>
      </w:r>
      <w:r w:rsidR="006F0901" w:rsidRPr="00331443">
        <w:rPr>
          <w:rFonts w:ascii="Times New Roman" w:eastAsia="宋体" w:hAnsi="Times New Roman"/>
          <w:color w:val="374151"/>
          <w:kern w:val="0"/>
          <w:szCs w:val="21"/>
        </w:rPr>
        <w:t>our pairs of specific primers</w:t>
      </w:r>
      <w:r w:rsidR="00957C76" w:rsidRPr="0064533B">
        <w:rPr>
          <w:rFonts w:ascii="Times New Roman" w:eastAsia="宋体" w:hAnsi="Times New Roman"/>
          <w:color w:val="374151"/>
          <w:kern w:val="0"/>
          <w:szCs w:val="21"/>
        </w:rPr>
        <w:t xml:space="preserve"> in this study w</w:t>
      </w:r>
      <w:r w:rsidR="006F0901">
        <w:rPr>
          <w:rFonts w:ascii="Times New Roman" w:eastAsia="宋体" w:hAnsi="Times New Roman"/>
          <w:color w:val="374151"/>
          <w:kern w:val="0"/>
          <w:szCs w:val="21"/>
        </w:rPr>
        <w:t>ere</w:t>
      </w:r>
      <w:r w:rsidR="00957C76" w:rsidRPr="0064533B">
        <w:rPr>
          <w:rFonts w:ascii="Times New Roman" w:eastAsia="宋体" w:hAnsi="Times New Roman"/>
          <w:color w:val="374151"/>
          <w:kern w:val="0"/>
          <w:szCs w:val="21"/>
        </w:rPr>
        <w:t xml:space="preserve"> utilized to test the inoculated leaves. The results indicated that </w:t>
      </w:r>
      <w:r w:rsidR="006F0901">
        <w:rPr>
          <w:rFonts w:ascii="Times New Roman" w:eastAsia="宋体" w:hAnsi="Times New Roman"/>
          <w:color w:val="374151"/>
          <w:kern w:val="0"/>
          <w:szCs w:val="21"/>
        </w:rPr>
        <w:t xml:space="preserve">greater </w:t>
      </w:r>
      <w:r w:rsidR="00957C76" w:rsidRPr="0064533B">
        <w:rPr>
          <w:rFonts w:ascii="Times New Roman" w:eastAsia="宋体" w:hAnsi="Times New Roman"/>
          <w:color w:val="374151"/>
          <w:kern w:val="0"/>
          <w:szCs w:val="21"/>
        </w:rPr>
        <w:t>yam leaves inoculated with CgDa01 showed positive results as early as the first day of cultivation, whereas the control group's leaves consistently yielded negative results (Figure 4</w:t>
      </w:r>
      <w:r w:rsidR="001E523E">
        <w:rPr>
          <w:rFonts w:ascii="Times New Roman" w:eastAsia="宋体" w:hAnsi="Times New Roman" w:hint="eastAsia"/>
          <w:color w:val="374151"/>
          <w:kern w:val="0"/>
          <w:szCs w:val="21"/>
        </w:rPr>
        <w:t>B</w:t>
      </w:r>
      <w:r w:rsidR="00957C76" w:rsidRPr="0064533B">
        <w:rPr>
          <w:rFonts w:ascii="Times New Roman" w:eastAsia="宋体" w:hAnsi="Times New Roman"/>
          <w:color w:val="374151"/>
          <w:kern w:val="0"/>
          <w:szCs w:val="21"/>
        </w:rPr>
        <w:t xml:space="preserve">). </w:t>
      </w:r>
    </w:p>
    <w:p w14:paraId="09487720" w14:textId="347338CE" w:rsidR="00957C76" w:rsidRPr="0064533B" w:rsidRDefault="00051897" w:rsidP="00957C76">
      <w:pPr>
        <w:widowControl/>
        <w:ind w:firstLineChars="150" w:firstLine="316"/>
        <w:jc w:val="center"/>
        <w:rPr>
          <w:rFonts w:ascii="Times New Roman" w:eastAsia="宋体" w:hAnsi="Times New Roman"/>
          <w:b/>
          <w:bCs/>
          <w:color w:val="111111"/>
          <w:kern w:val="0"/>
          <w:szCs w:val="21"/>
        </w:rPr>
      </w:pPr>
      <w:r>
        <w:rPr>
          <w:rFonts w:ascii="Times New Roman" w:eastAsia="宋体" w:hAnsi="Times New Roman"/>
          <w:b/>
          <w:bCs/>
          <w:noProof/>
          <w:color w:val="111111"/>
          <w:kern w:val="0"/>
          <w:szCs w:val="21"/>
        </w:rPr>
        <w:drawing>
          <wp:inline distT="0" distB="0" distL="0" distR="0" wp14:anchorId="77E36B60" wp14:editId="733FD785">
            <wp:extent cx="5273040" cy="3649980"/>
            <wp:effectExtent l="0" t="0" r="3810" b="7620"/>
            <wp:docPr id="16956997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040" cy="3649980"/>
                    </a:xfrm>
                    <a:prstGeom prst="rect">
                      <a:avLst/>
                    </a:prstGeom>
                    <a:noFill/>
                    <a:ln>
                      <a:noFill/>
                    </a:ln>
                  </pic:spPr>
                </pic:pic>
              </a:graphicData>
            </a:graphic>
          </wp:inline>
        </w:drawing>
      </w:r>
    </w:p>
    <w:p w14:paraId="3BB7901E" w14:textId="48532934" w:rsidR="00957C76" w:rsidRDefault="00957C76" w:rsidP="002B1496">
      <w:pPr>
        <w:widowControl/>
        <w:spacing w:line="360" w:lineRule="auto"/>
        <w:ind w:firstLineChars="150" w:firstLine="316"/>
        <w:rPr>
          <w:rFonts w:ascii="Times New Roman" w:hAnsi="Times New Roman"/>
          <w:bCs/>
          <w:szCs w:val="21"/>
        </w:rPr>
      </w:pPr>
      <w:r w:rsidRPr="0064533B">
        <w:rPr>
          <w:rFonts w:ascii="Times New Roman" w:eastAsia="宋体" w:hAnsi="Times New Roman" w:hint="eastAsia"/>
          <w:b/>
          <w:bCs/>
          <w:color w:val="111111"/>
          <w:szCs w:val="21"/>
        </w:rPr>
        <w:t xml:space="preserve">Figure </w:t>
      </w:r>
      <w:r w:rsidR="002B1496">
        <w:rPr>
          <w:rFonts w:ascii="Times New Roman" w:eastAsia="宋体" w:hAnsi="Times New Roman"/>
          <w:b/>
          <w:bCs/>
          <w:color w:val="111111"/>
          <w:szCs w:val="21"/>
        </w:rPr>
        <w:t>4</w:t>
      </w:r>
      <w:r w:rsidRPr="0064533B">
        <w:rPr>
          <w:rFonts w:ascii="Times New Roman" w:eastAsia="宋体" w:hAnsi="Times New Roman" w:hint="eastAsia"/>
          <w:b/>
          <w:bCs/>
          <w:color w:val="111111"/>
          <w:szCs w:val="21"/>
        </w:rPr>
        <w:t xml:space="preserve"> </w:t>
      </w:r>
      <w:r w:rsidR="001E523E">
        <w:rPr>
          <w:rFonts w:ascii="Times New Roman" w:eastAsia="宋体" w:hAnsi="Times New Roman" w:hint="eastAsia"/>
          <w:b/>
          <w:bCs/>
          <w:color w:val="111111"/>
          <w:szCs w:val="21"/>
        </w:rPr>
        <w:t>I</w:t>
      </w:r>
      <w:r w:rsidRPr="0064533B">
        <w:rPr>
          <w:rFonts w:ascii="Times New Roman" w:eastAsia="宋体" w:hAnsi="Times New Roman"/>
          <w:b/>
          <w:bCs/>
          <w:color w:val="111111"/>
          <w:szCs w:val="21"/>
        </w:rPr>
        <w:t>noculation experiment</w:t>
      </w:r>
      <w:r w:rsidR="001E523E">
        <w:rPr>
          <w:rFonts w:ascii="Times New Roman" w:eastAsia="宋体" w:hAnsi="Times New Roman"/>
          <w:b/>
          <w:bCs/>
          <w:color w:val="111111"/>
          <w:szCs w:val="21"/>
        </w:rPr>
        <w:t xml:space="preserve"> and strips.</w:t>
      </w:r>
      <w:r w:rsidR="001E523E" w:rsidRPr="001E523E">
        <w:rPr>
          <w:rFonts w:ascii="Times New Roman" w:eastAsia="宋体" w:hAnsi="Times New Roman"/>
          <w:bCs/>
          <w:color w:val="111111"/>
          <w:kern w:val="0"/>
          <w:szCs w:val="21"/>
        </w:rPr>
        <w:t xml:space="preserve"> </w:t>
      </w:r>
      <w:r w:rsidR="001E523E" w:rsidRPr="0064533B">
        <w:rPr>
          <w:rFonts w:ascii="Times New Roman" w:eastAsia="宋体" w:hAnsi="Times New Roman"/>
          <w:bCs/>
          <w:color w:val="111111"/>
          <w:kern w:val="0"/>
          <w:szCs w:val="21"/>
        </w:rPr>
        <w:t>CK:</w:t>
      </w:r>
      <w:r w:rsidR="001E523E" w:rsidRPr="0064533B">
        <w:rPr>
          <w:rFonts w:ascii="Times New Roman" w:hAnsi="Times New Roman"/>
          <w:szCs w:val="21"/>
        </w:rPr>
        <w:t xml:space="preserve"> </w:t>
      </w:r>
      <w:r w:rsidR="001E523E" w:rsidRPr="0064533B">
        <w:rPr>
          <w:rFonts w:ascii="Times New Roman" w:eastAsia="宋体" w:hAnsi="Times New Roman"/>
          <w:bCs/>
          <w:color w:val="111111"/>
          <w:kern w:val="0"/>
          <w:szCs w:val="21"/>
        </w:rPr>
        <w:t>control check</w:t>
      </w:r>
      <w:r w:rsidR="001E523E" w:rsidRPr="0064533B">
        <w:rPr>
          <w:rFonts w:ascii="Times New Roman" w:eastAsia="宋体" w:hAnsi="Times New Roman" w:hint="eastAsia"/>
          <w:bCs/>
          <w:color w:val="111111"/>
          <w:kern w:val="0"/>
          <w:szCs w:val="21"/>
        </w:rPr>
        <w:t xml:space="preserve">; </w:t>
      </w:r>
      <w:r w:rsidR="001E523E" w:rsidRPr="0064533B">
        <w:rPr>
          <w:rFonts w:ascii="Times New Roman" w:eastAsia="宋体" w:hAnsi="Times New Roman"/>
          <w:bCs/>
          <w:color w:val="111111"/>
          <w:kern w:val="0"/>
          <w:szCs w:val="21"/>
        </w:rPr>
        <w:t>Dpi:</w:t>
      </w:r>
      <w:r w:rsidR="001E523E" w:rsidRPr="0064533B">
        <w:rPr>
          <w:rFonts w:ascii="Times New Roman" w:eastAsia="宋体" w:hAnsi="Times New Roman" w:hint="eastAsia"/>
          <w:bCs/>
          <w:color w:val="111111"/>
          <w:kern w:val="0"/>
          <w:szCs w:val="21"/>
        </w:rPr>
        <w:t xml:space="preserve"> Day post infection</w:t>
      </w:r>
      <w:r w:rsidR="002B1496">
        <w:rPr>
          <w:rFonts w:ascii="Times New Roman" w:eastAsia="宋体" w:hAnsi="Times New Roman"/>
          <w:bCs/>
          <w:color w:val="111111"/>
          <w:kern w:val="0"/>
          <w:szCs w:val="21"/>
        </w:rPr>
        <w:t xml:space="preserve">. </w:t>
      </w:r>
      <w:r w:rsidR="002B1496" w:rsidRPr="002B1496">
        <w:rPr>
          <w:rFonts w:ascii="Times New Roman" w:eastAsia="宋体" w:hAnsi="Times New Roman"/>
          <w:b/>
          <w:color w:val="111111"/>
          <w:kern w:val="0"/>
          <w:szCs w:val="21"/>
        </w:rPr>
        <w:t>(A)</w:t>
      </w:r>
      <w:r w:rsidR="002B1496">
        <w:rPr>
          <w:rFonts w:ascii="Times New Roman" w:eastAsia="宋体" w:hAnsi="Times New Roman"/>
          <w:bCs/>
          <w:color w:val="111111"/>
          <w:kern w:val="0"/>
          <w:szCs w:val="21"/>
        </w:rPr>
        <w:t xml:space="preserve"> </w:t>
      </w:r>
      <w:r w:rsidR="002B1496" w:rsidRPr="002B1496">
        <w:rPr>
          <w:rFonts w:ascii="Times New Roman" w:eastAsia="宋体" w:hAnsi="Times New Roman"/>
          <w:bCs/>
          <w:color w:val="111111"/>
          <w:kern w:val="0"/>
          <w:szCs w:val="21"/>
        </w:rPr>
        <w:t>Leaf development after inoculation</w:t>
      </w:r>
      <w:r w:rsidR="002B1496">
        <w:rPr>
          <w:rFonts w:ascii="Times New Roman" w:eastAsia="宋体" w:hAnsi="Times New Roman"/>
          <w:bCs/>
          <w:color w:val="111111"/>
          <w:kern w:val="0"/>
          <w:szCs w:val="21"/>
        </w:rPr>
        <w:t xml:space="preserve">. </w:t>
      </w:r>
      <w:r w:rsidR="002B1496" w:rsidRPr="002B1496">
        <w:rPr>
          <w:rFonts w:ascii="Times New Roman" w:eastAsia="宋体" w:hAnsi="Times New Roman"/>
          <w:b/>
          <w:color w:val="111111"/>
          <w:kern w:val="0"/>
          <w:szCs w:val="21"/>
        </w:rPr>
        <w:t>(B)</w:t>
      </w:r>
      <w:r w:rsidR="002B1496">
        <w:rPr>
          <w:rFonts w:ascii="Times New Roman" w:eastAsia="宋体" w:hAnsi="Times New Roman"/>
          <w:bCs/>
          <w:color w:val="111111"/>
          <w:kern w:val="0"/>
          <w:szCs w:val="21"/>
        </w:rPr>
        <w:t xml:space="preserve"> </w:t>
      </w:r>
      <w:r w:rsidR="002B1496" w:rsidRPr="0064533B">
        <w:rPr>
          <w:rFonts w:ascii="Times New Roman" w:hAnsi="Times New Roman"/>
          <w:bCs/>
          <w:szCs w:val="21"/>
        </w:rPr>
        <w:t>Results of extracted DNA assays of mixed pathogen-host plant samples from infested tissues on days 0, 1, 3, and 5 of inoculation, respectively. 1-3 are different sample inoculation groups.</w:t>
      </w:r>
      <w:r w:rsidR="002B1496">
        <w:rPr>
          <w:rFonts w:ascii="Times New Roman" w:hAnsi="Times New Roman"/>
          <w:bCs/>
          <w:szCs w:val="21"/>
        </w:rPr>
        <w:t xml:space="preserve"> </w:t>
      </w:r>
      <w:r w:rsidRPr="0064533B">
        <w:rPr>
          <w:rFonts w:ascii="Times New Roman" w:hAnsi="Times New Roman"/>
          <w:bCs/>
          <w:szCs w:val="21"/>
        </w:rPr>
        <w:t>M: 2 000 bp DNA Ladder</w:t>
      </w:r>
      <w:r w:rsidR="002B1496">
        <w:rPr>
          <w:rFonts w:ascii="Times New Roman" w:hAnsi="Times New Roman"/>
          <w:bCs/>
          <w:szCs w:val="21"/>
        </w:rPr>
        <w:t>.</w:t>
      </w:r>
      <w:r w:rsidRPr="0064533B">
        <w:rPr>
          <w:rFonts w:ascii="Times New Roman" w:hAnsi="Times New Roman"/>
          <w:bCs/>
          <w:szCs w:val="21"/>
        </w:rPr>
        <w:t xml:space="preserve"> </w:t>
      </w:r>
    </w:p>
    <w:p w14:paraId="4729D59D" w14:textId="77777777" w:rsidR="002B1496" w:rsidRPr="002B1496" w:rsidRDefault="002B1496" w:rsidP="002B1496">
      <w:pPr>
        <w:widowControl/>
        <w:spacing w:line="360" w:lineRule="auto"/>
        <w:ind w:firstLineChars="150" w:firstLine="315"/>
        <w:rPr>
          <w:rFonts w:ascii="Times New Roman" w:eastAsia="宋体" w:hAnsi="Times New Roman"/>
          <w:bCs/>
          <w:color w:val="111111"/>
          <w:kern w:val="0"/>
          <w:szCs w:val="21"/>
        </w:rPr>
      </w:pPr>
    </w:p>
    <w:p w14:paraId="51A62C0C" w14:textId="2DF1C7B6" w:rsidR="00957C76" w:rsidRPr="0064533B" w:rsidRDefault="006F0901" w:rsidP="002B1496">
      <w:pPr>
        <w:pStyle w:val="2"/>
      </w:pPr>
      <w:r>
        <w:t>3.5</w:t>
      </w:r>
      <w:r w:rsidR="00957C76" w:rsidRPr="0064533B">
        <w:t xml:space="preserve"> The Development of a Rapid Detection Kit for </w:t>
      </w:r>
      <w:r>
        <w:t>LF-</w:t>
      </w:r>
      <w:r w:rsidR="00957C76" w:rsidRPr="0064533B">
        <w:t>RPA</w:t>
      </w:r>
    </w:p>
    <w:p w14:paraId="3DA0FDE1" w14:textId="7C4F5233" w:rsidR="006F0901" w:rsidRPr="0064533B" w:rsidRDefault="006F0901" w:rsidP="00B21B01">
      <w:pPr>
        <w:spacing w:line="360" w:lineRule="auto"/>
        <w:ind w:firstLineChars="150" w:firstLine="315"/>
        <w:rPr>
          <w:rFonts w:ascii="Times New Roman" w:eastAsia="宋体" w:hAnsi="Times New Roman"/>
          <w:color w:val="374151"/>
          <w:kern w:val="0"/>
          <w:szCs w:val="21"/>
        </w:rPr>
      </w:pPr>
      <w:r w:rsidRPr="006F0901">
        <w:rPr>
          <w:rFonts w:ascii="Times New Roman" w:eastAsia="宋体" w:hAnsi="Times New Roman"/>
          <w:color w:val="374151"/>
          <w:kern w:val="0"/>
          <w:szCs w:val="21"/>
        </w:rPr>
        <w:t>We</w:t>
      </w:r>
      <w:r>
        <w:rPr>
          <w:rFonts w:ascii="Times New Roman" w:eastAsia="宋体" w:hAnsi="Times New Roman" w:hint="eastAsia"/>
          <w:color w:val="374151"/>
          <w:kern w:val="0"/>
          <w:szCs w:val="21"/>
        </w:rPr>
        <w:t xml:space="preserve"> </w:t>
      </w:r>
      <w:r w:rsidRPr="006F0901">
        <w:rPr>
          <w:rFonts w:ascii="Times New Roman" w:eastAsia="宋体" w:hAnsi="Times New Roman"/>
          <w:color w:val="374151"/>
          <w:kern w:val="0"/>
          <w:szCs w:val="21"/>
        </w:rPr>
        <w:t xml:space="preserve">randomly selected </w:t>
      </w:r>
      <w:r w:rsidRPr="00DC7694">
        <w:rPr>
          <w:rFonts w:ascii="Times New Roman" w:eastAsia="宋体" w:hAnsi="Times New Roman"/>
          <w:color w:val="374151"/>
          <w:kern w:val="0"/>
          <w:szCs w:val="21"/>
        </w:rPr>
        <w:t>Cg-OG0034840-F1/R1</w:t>
      </w:r>
      <w:r w:rsidRPr="006F0901">
        <w:rPr>
          <w:rFonts w:ascii="Times New Roman" w:eastAsia="宋体" w:hAnsi="Times New Roman"/>
          <w:color w:val="374151"/>
          <w:kern w:val="0"/>
          <w:szCs w:val="21"/>
        </w:rPr>
        <w:t xml:space="preserve"> for the following </w:t>
      </w:r>
      <w:r>
        <w:rPr>
          <w:rFonts w:ascii="Times New Roman" w:eastAsia="宋体" w:hAnsi="Times New Roman"/>
          <w:color w:val="374151"/>
          <w:kern w:val="0"/>
          <w:szCs w:val="21"/>
        </w:rPr>
        <w:t>LF-</w:t>
      </w:r>
      <w:r w:rsidRPr="006F0901">
        <w:rPr>
          <w:rFonts w:ascii="Times New Roman" w:eastAsia="宋体" w:hAnsi="Times New Roman"/>
          <w:color w:val="374151"/>
          <w:kern w:val="0"/>
          <w:szCs w:val="21"/>
        </w:rPr>
        <w:t>RPA</w:t>
      </w:r>
      <w:r>
        <w:rPr>
          <w:rFonts w:ascii="Times New Roman" w:eastAsia="宋体" w:hAnsi="Times New Roman" w:hint="eastAsia"/>
          <w:color w:val="374151"/>
          <w:kern w:val="0"/>
          <w:szCs w:val="21"/>
        </w:rPr>
        <w:t xml:space="preserve"> </w:t>
      </w:r>
      <w:r w:rsidRPr="006F0901">
        <w:rPr>
          <w:rFonts w:ascii="Times New Roman" w:eastAsia="宋体" w:hAnsi="Times New Roman"/>
          <w:color w:val="374151"/>
          <w:kern w:val="0"/>
          <w:szCs w:val="21"/>
        </w:rPr>
        <w:t xml:space="preserve">assay, and the corresponding probe </w:t>
      </w:r>
      <w:proofErr w:type="spellStart"/>
      <w:r>
        <w:rPr>
          <w:rFonts w:ascii="Times New Roman" w:eastAsia="宋体" w:hAnsi="Times New Roman"/>
          <w:color w:val="374151"/>
          <w:kern w:val="0"/>
          <w:szCs w:val="21"/>
        </w:rPr>
        <w:t>Co</w:t>
      </w:r>
      <w:r w:rsidRPr="006F0901">
        <w:rPr>
          <w:rFonts w:ascii="Times New Roman" w:eastAsia="宋体" w:hAnsi="Times New Roman"/>
          <w:color w:val="374151"/>
          <w:kern w:val="0"/>
          <w:szCs w:val="21"/>
        </w:rPr>
        <w:t>Prob</w:t>
      </w:r>
      <w:proofErr w:type="spellEnd"/>
      <w:r w:rsidRPr="006F0901">
        <w:rPr>
          <w:rFonts w:ascii="Times New Roman" w:eastAsia="宋体" w:hAnsi="Times New Roman"/>
          <w:color w:val="374151"/>
          <w:kern w:val="0"/>
          <w:szCs w:val="21"/>
        </w:rPr>
        <w:t xml:space="preserve"> was accordingly designed.</w:t>
      </w:r>
      <w:r>
        <w:rPr>
          <w:rFonts w:ascii="Times New Roman" w:eastAsia="宋体" w:hAnsi="Times New Roman"/>
          <w:color w:val="374151"/>
          <w:kern w:val="0"/>
          <w:szCs w:val="21"/>
        </w:rPr>
        <w:t xml:space="preserve"> </w:t>
      </w:r>
      <w:r w:rsidR="00957C76" w:rsidRPr="0064533B">
        <w:rPr>
          <w:rFonts w:ascii="Times New Roman" w:eastAsia="宋体" w:hAnsi="Times New Roman"/>
          <w:color w:val="374151"/>
          <w:kern w:val="0"/>
          <w:szCs w:val="21"/>
        </w:rPr>
        <w:t xml:space="preserve">A rapid detection kit was prepared by following the instructions of the </w:t>
      </w:r>
      <w:proofErr w:type="spellStart"/>
      <w:r w:rsidR="00957C76" w:rsidRPr="0064533B">
        <w:rPr>
          <w:rFonts w:ascii="Times New Roman" w:eastAsia="宋体" w:hAnsi="Times New Roman"/>
          <w:color w:val="374151"/>
          <w:kern w:val="0"/>
          <w:szCs w:val="21"/>
        </w:rPr>
        <w:t>TwistAmp</w:t>
      </w:r>
      <w:proofErr w:type="spellEnd"/>
      <w:r w:rsidR="00957C76" w:rsidRPr="0064533B">
        <w:rPr>
          <w:rFonts w:ascii="Times New Roman" w:eastAsia="宋体" w:hAnsi="Times New Roman"/>
          <w:color w:val="374151"/>
          <w:kern w:val="0"/>
          <w:szCs w:val="21"/>
        </w:rPr>
        <w:t xml:space="preserve"> </w:t>
      </w:r>
      <w:proofErr w:type="spellStart"/>
      <w:r w:rsidR="00957C76" w:rsidRPr="0064533B">
        <w:rPr>
          <w:rFonts w:ascii="Times New Roman" w:eastAsia="宋体" w:hAnsi="Times New Roman"/>
          <w:color w:val="374151"/>
          <w:kern w:val="0"/>
          <w:szCs w:val="21"/>
        </w:rPr>
        <w:t>nfo</w:t>
      </w:r>
      <w:proofErr w:type="spellEnd"/>
      <w:r w:rsidR="00957C76" w:rsidRPr="0064533B">
        <w:rPr>
          <w:rFonts w:ascii="Times New Roman" w:eastAsia="宋体" w:hAnsi="Times New Roman"/>
          <w:color w:val="374151"/>
          <w:kern w:val="0"/>
          <w:szCs w:val="21"/>
        </w:rPr>
        <w:t xml:space="preserve"> kit, using gradient-diluted template DNA from </w:t>
      </w:r>
      <w:r w:rsidR="0024345E" w:rsidRPr="0024345E">
        <w:rPr>
          <w:rFonts w:ascii="Times New Roman" w:eastAsia="宋体" w:hAnsi="Times New Roman"/>
          <w:i/>
          <w:color w:val="374151"/>
          <w:kern w:val="0"/>
          <w:szCs w:val="21"/>
        </w:rPr>
        <w:t>C. gloeosporioides</w:t>
      </w:r>
      <w:r w:rsidR="00957C76" w:rsidRPr="0064533B">
        <w:rPr>
          <w:rFonts w:ascii="Times New Roman" w:eastAsia="宋体" w:hAnsi="Times New Roman"/>
          <w:color w:val="374151"/>
          <w:kern w:val="0"/>
          <w:szCs w:val="21"/>
        </w:rPr>
        <w:t xml:space="preserve">. </w:t>
      </w:r>
      <w:r>
        <w:rPr>
          <w:rFonts w:ascii="Times New Roman" w:eastAsia="宋体" w:hAnsi="Times New Roman"/>
          <w:color w:val="374151"/>
          <w:kern w:val="0"/>
          <w:szCs w:val="21"/>
        </w:rPr>
        <w:t>The results</w:t>
      </w:r>
      <w:r w:rsidR="00957C76" w:rsidRPr="0064533B">
        <w:rPr>
          <w:rFonts w:ascii="Times New Roman" w:eastAsia="宋体" w:hAnsi="Times New Roman"/>
          <w:color w:val="374151"/>
          <w:kern w:val="0"/>
          <w:szCs w:val="21"/>
        </w:rPr>
        <w:t xml:space="preserve"> revealed </w:t>
      </w:r>
      <w:r>
        <w:rPr>
          <w:rFonts w:ascii="Times New Roman" w:eastAsia="宋体" w:hAnsi="Times New Roman"/>
          <w:color w:val="374151"/>
          <w:kern w:val="0"/>
          <w:szCs w:val="21"/>
        </w:rPr>
        <w:t xml:space="preserve">that </w:t>
      </w:r>
      <w:r w:rsidR="00957C76" w:rsidRPr="0064533B">
        <w:rPr>
          <w:rFonts w:ascii="Times New Roman" w:eastAsia="宋体" w:hAnsi="Times New Roman"/>
          <w:color w:val="374151"/>
          <w:kern w:val="0"/>
          <w:szCs w:val="21"/>
        </w:rPr>
        <w:t>distinct bands at a concentration of 10 fg/μL and faint bands at 1 fg/μL, with all quality control lines being clearly discernible</w:t>
      </w:r>
      <w:r w:rsidR="00EF4E3F">
        <w:rPr>
          <w:rFonts w:ascii="Times New Roman" w:eastAsia="宋体" w:hAnsi="Times New Roman"/>
          <w:color w:val="374151"/>
          <w:kern w:val="0"/>
          <w:szCs w:val="21"/>
        </w:rPr>
        <w:t xml:space="preserve"> (</w:t>
      </w:r>
      <w:r w:rsidR="00EF4E3F" w:rsidRPr="00EF4E3F">
        <w:rPr>
          <w:rFonts w:ascii="Times New Roman" w:eastAsia="宋体" w:hAnsi="Times New Roman"/>
          <w:color w:val="374151"/>
          <w:kern w:val="0"/>
          <w:szCs w:val="21"/>
        </w:rPr>
        <w:t>Figure 5</w:t>
      </w:r>
      <w:r w:rsidR="00EF4E3F">
        <w:rPr>
          <w:rFonts w:ascii="Times New Roman" w:eastAsia="宋体" w:hAnsi="Times New Roman"/>
          <w:color w:val="374151"/>
          <w:kern w:val="0"/>
          <w:szCs w:val="21"/>
        </w:rPr>
        <w:t>)</w:t>
      </w:r>
      <w:r w:rsidR="00957C76" w:rsidRPr="0064533B">
        <w:rPr>
          <w:rFonts w:ascii="Times New Roman" w:eastAsia="宋体" w:hAnsi="Times New Roman"/>
          <w:color w:val="374151"/>
          <w:kern w:val="0"/>
          <w:szCs w:val="21"/>
        </w:rPr>
        <w:t>.</w:t>
      </w:r>
      <w:r w:rsidR="00B21B01">
        <w:rPr>
          <w:rFonts w:ascii="Times New Roman" w:eastAsia="宋体" w:hAnsi="Times New Roman" w:hint="eastAsia"/>
          <w:color w:val="374151"/>
          <w:kern w:val="0"/>
          <w:szCs w:val="21"/>
        </w:rPr>
        <w:t xml:space="preserve"> </w:t>
      </w:r>
      <w:r w:rsidRPr="006F0901">
        <w:rPr>
          <w:rFonts w:ascii="Times New Roman" w:eastAsia="宋体" w:hAnsi="Times New Roman"/>
          <w:color w:val="374151"/>
          <w:kern w:val="0"/>
          <w:szCs w:val="21"/>
        </w:rPr>
        <w:t>The</w:t>
      </w:r>
      <w:r w:rsidR="00B21B01">
        <w:rPr>
          <w:rFonts w:ascii="Times New Roman" w:eastAsia="宋体" w:hAnsi="Times New Roman" w:hint="eastAsia"/>
          <w:color w:val="374151"/>
          <w:kern w:val="0"/>
          <w:szCs w:val="21"/>
        </w:rPr>
        <w:t xml:space="preserve"> </w:t>
      </w:r>
      <w:r w:rsidRPr="006F0901">
        <w:rPr>
          <w:rFonts w:ascii="Times New Roman" w:eastAsia="宋体" w:hAnsi="Times New Roman"/>
          <w:color w:val="374151"/>
          <w:kern w:val="0"/>
          <w:szCs w:val="21"/>
        </w:rPr>
        <w:t>detection limit for the LF-RPA assay was 10 fg of genomic DNA</w:t>
      </w:r>
      <w:r w:rsidR="00B21B01">
        <w:rPr>
          <w:rFonts w:ascii="Times New Roman" w:eastAsia="宋体" w:hAnsi="Times New Roman"/>
          <w:color w:val="374151"/>
          <w:kern w:val="0"/>
          <w:szCs w:val="21"/>
        </w:rPr>
        <w:t xml:space="preserve">, which </w:t>
      </w:r>
      <w:r w:rsidR="00B21B01" w:rsidRPr="00B21B01">
        <w:rPr>
          <w:rFonts w:ascii="Times New Roman" w:eastAsia="宋体" w:hAnsi="Times New Roman"/>
          <w:color w:val="374151"/>
          <w:kern w:val="0"/>
          <w:szCs w:val="21"/>
        </w:rPr>
        <w:t>is more sensitive</w:t>
      </w:r>
      <w:r w:rsidR="00B21B01">
        <w:rPr>
          <w:rFonts w:ascii="Times New Roman" w:eastAsia="宋体" w:hAnsi="Times New Roman" w:hint="eastAsia"/>
          <w:color w:val="374151"/>
          <w:kern w:val="0"/>
          <w:szCs w:val="21"/>
        </w:rPr>
        <w:t xml:space="preserve"> </w:t>
      </w:r>
      <w:r w:rsidR="00B21B01" w:rsidRPr="00B21B01">
        <w:rPr>
          <w:rFonts w:ascii="Times New Roman" w:eastAsia="宋体" w:hAnsi="Times New Roman"/>
          <w:color w:val="374151"/>
          <w:kern w:val="0"/>
          <w:szCs w:val="21"/>
        </w:rPr>
        <w:t xml:space="preserve">than conventional </w:t>
      </w:r>
      <w:r w:rsidR="00B21B01" w:rsidRPr="00B21B01">
        <w:rPr>
          <w:rFonts w:ascii="Times New Roman" w:eastAsia="宋体" w:hAnsi="Times New Roman"/>
          <w:color w:val="374151"/>
          <w:kern w:val="0"/>
          <w:szCs w:val="21"/>
        </w:rPr>
        <w:lastRenderedPageBreak/>
        <w:t xml:space="preserve">PCR in the detection of </w:t>
      </w:r>
      <w:r w:rsidR="0024345E" w:rsidRPr="0024345E">
        <w:rPr>
          <w:rFonts w:ascii="Times New Roman" w:eastAsia="宋体" w:hAnsi="Times New Roman"/>
          <w:i/>
          <w:color w:val="374151"/>
          <w:kern w:val="0"/>
          <w:szCs w:val="21"/>
        </w:rPr>
        <w:t>C. gloeosporioides</w:t>
      </w:r>
      <w:r w:rsidR="00B21B01">
        <w:rPr>
          <w:rFonts w:ascii="Times New Roman" w:eastAsia="宋体" w:hAnsi="Times New Roman" w:hint="eastAsia"/>
          <w:color w:val="374151"/>
          <w:kern w:val="0"/>
          <w:szCs w:val="21"/>
        </w:rPr>
        <w:t xml:space="preserve"> </w:t>
      </w:r>
      <w:r w:rsidR="00B21B01" w:rsidRPr="00B21B01">
        <w:rPr>
          <w:rFonts w:ascii="Times New Roman" w:eastAsia="宋体" w:hAnsi="Times New Roman"/>
          <w:color w:val="374151"/>
          <w:kern w:val="0"/>
          <w:szCs w:val="21"/>
        </w:rPr>
        <w:t>genomic DNA</w:t>
      </w:r>
      <w:r w:rsidR="00B21B01">
        <w:rPr>
          <w:rFonts w:ascii="Times New Roman" w:eastAsia="宋体" w:hAnsi="Times New Roman"/>
          <w:color w:val="374151"/>
          <w:kern w:val="0"/>
          <w:szCs w:val="21"/>
        </w:rPr>
        <w:t>.</w:t>
      </w:r>
    </w:p>
    <w:p w14:paraId="3A94C97A" w14:textId="481D60C5" w:rsidR="00957C76" w:rsidRPr="0064533B" w:rsidRDefault="00051897" w:rsidP="00957C76">
      <w:pPr>
        <w:ind w:firstLineChars="150" w:firstLine="315"/>
        <w:jc w:val="center"/>
        <w:rPr>
          <w:rFonts w:ascii="Times New Roman" w:eastAsia="宋体" w:hAnsi="Times New Roman"/>
          <w:color w:val="111111"/>
          <w:szCs w:val="21"/>
        </w:rPr>
      </w:pPr>
      <w:r>
        <w:rPr>
          <w:rFonts w:ascii="Times New Roman" w:eastAsia="宋体" w:hAnsi="Times New Roman"/>
          <w:noProof/>
          <w:color w:val="111111"/>
          <w:szCs w:val="21"/>
        </w:rPr>
        <w:drawing>
          <wp:inline distT="0" distB="0" distL="0" distR="0" wp14:anchorId="2A16336B" wp14:editId="33DE53C1">
            <wp:extent cx="3913632" cy="2066544"/>
            <wp:effectExtent l="0" t="0" r="0" b="0"/>
            <wp:docPr id="846373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3203" name="图片 8463732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3632" cy="2066544"/>
                    </a:xfrm>
                    <a:prstGeom prst="rect">
                      <a:avLst/>
                    </a:prstGeom>
                  </pic:spPr>
                </pic:pic>
              </a:graphicData>
            </a:graphic>
          </wp:inline>
        </w:drawing>
      </w:r>
    </w:p>
    <w:p w14:paraId="19D2DF5E" w14:textId="1C62EEAC" w:rsidR="00EF4E3F" w:rsidRPr="0064533B" w:rsidRDefault="00957C76" w:rsidP="00EF4E3F">
      <w:pPr>
        <w:ind w:firstLineChars="150" w:firstLine="316"/>
        <w:rPr>
          <w:rFonts w:ascii="Times New Roman" w:eastAsia="宋体" w:hAnsi="Times New Roman"/>
          <w:bCs/>
          <w:color w:val="111111"/>
          <w:szCs w:val="21"/>
        </w:rPr>
      </w:pPr>
      <w:r w:rsidRPr="0064533B">
        <w:rPr>
          <w:rFonts w:ascii="Times New Roman" w:eastAsia="宋体" w:hAnsi="Times New Roman" w:hint="eastAsia"/>
          <w:b/>
          <w:bCs/>
          <w:color w:val="111111"/>
          <w:szCs w:val="21"/>
        </w:rPr>
        <w:t xml:space="preserve">Figure </w:t>
      </w:r>
      <w:r w:rsidRPr="0064533B">
        <w:rPr>
          <w:rFonts w:ascii="Times New Roman" w:eastAsia="宋体" w:hAnsi="Times New Roman"/>
          <w:b/>
          <w:bCs/>
          <w:color w:val="111111"/>
          <w:szCs w:val="21"/>
        </w:rPr>
        <w:t>5</w:t>
      </w:r>
      <w:r w:rsidRPr="0064533B">
        <w:rPr>
          <w:rFonts w:ascii="Times New Roman" w:eastAsia="宋体" w:hAnsi="Times New Roman" w:hint="eastAsia"/>
          <w:b/>
          <w:bCs/>
          <w:color w:val="111111"/>
          <w:szCs w:val="21"/>
        </w:rPr>
        <w:t xml:space="preserve"> </w:t>
      </w:r>
      <w:r w:rsidRPr="0064533B">
        <w:rPr>
          <w:rFonts w:ascii="Times New Roman" w:eastAsia="宋体" w:hAnsi="Times New Roman"/>
          <w:b/>
          <w:bCs/>
          <w:color w:val="111111"/>
          <w:szCs w:val="21"/>
        </w:rPr>
        <w:t xml:space="preserve">Sensitivity testing of </w:t>
      </w:r>
      <w:r w:rsidR="006F0901">
        <w:rPr>
          <w:rFonts w:ascii="Times New Roman" w:eastAsia="宋体" w:hAnsi="Times New Roman"/>
          <w:b/>
          <w:bCs/>
          <w:color w:val="111111"/>
          <w:szCs w:val="21"/>
        </w:rPr>
        <w:t>LF-</w:t>
      </w:r>
      <w:r w:rsidRPr="0064533B">
        <w:rPr>
          <w:rFonts w:ascii="Times New Roman" w:eastAsia="宋体" w:hAnsi="Times New Roman"/>
          <w:b/>
          <w:bCs/>
          <w:color w:val="111111"/>
          <w:szCs w:val="21"/>
        </w:rPr>
        <w:t>RPA methods</w:t>
      </w:r>
      <w:r w:rsidR="00EF4E3F">
        <w:rPr>
          <w:rFonts w:ascii="Times New Roman" w:eastAsia="宋体" w:hAnsi="Times New Roman"/>
          <w:b/>
          <w:bCs/>
          <w:color w:val="111111"/>
          <w:szCs w:val="21"/>
        </w:rPr>
        <w:t>.</w:t>
      </w:r>
      <w:r w:rsidR="00EF4E3F" w:rsidRPr="00EF4E3F">
        <w:rPr>
          <w:rFonts w:ascii="Times New Roman" w:eastAsia="宋体" w:hAnsi="Times New Roman"/>
          <w:bCs/>
          <w:color w:val="111111"/>
          <w:szCs w:val="21"/>
        </w:rPr>
        <w:t xml:space="preserve"> </w:t>
      </w:r>
      <w:r w:rsidR="00EF4E3F" w:rsidRPr="0064533B">
        <w:rPr>
          <w:rFonts w:ascii="Times New Roman" w:eastAsia="宋体" w:hAnsi="Times New Roman"/>
          <w:bCs/>
          <w:color w:val="111111"/>
          <w:szCs w:val="21"/>
        </w:rPr>
        <w:t>C: Control</w:t>
      </w:r>
      <w:r w:rsidR="00EF4E3F" w:rsidRPr="0064533B">
        <w:rPr>
          <w:rFonts w:ascii="Times New Roman" w:eastAsia="宋体" w:hAnsi="Times New Roman" w:hint="eastAsia"/>
          <w:bCs/>
          <w:color w:val="111111"/>
          <w:szCs w:val="21"/>
        </w:rPr>
        <w:t xml:space="preserve"> Band; T: Test Band</w:t>
      </w:r>
      <w:r w:rsidR="00EF4E3F">
        <w:rPr>
          <w:rFonts w:ascii="Times New Roman" w:eastAsia="宋体" w:hAnsi="Times New Roman"/>
          <w:bCs/>
          <w:color w:val="111111"/>
          <w:szCs w:val="21"/>
        </w:rPr>
        <w:t>.</w:t>
      </w:r>
    </w:p>
    <w:p w14:paraId="56EBA431" w14:textId="77777777" w:rsidR="00C8317A" w:rsidRPr="00957C76" w:rsidRDefault="00C8317A" w:rsidP="00020890">
      <w:pPr>
        <w:spacing w:line="360" w:lineRule="auto"/>
        <w:rPr>
          <w:rFonts w:ascii="Times New Roman" w:eastAsia="宋体" w:hAnsi="Times New Roman"/>
          <w:color w:val="374151"/>
          <w:kern w:val="0"/>
          <w:szCs w:val="21"/>
        </w:rPr>
      </w:pPr>
    </w:p>
    <w:p w14:paraId="7C8FA306" w14:textId="69888AE9" w:rsidR="00020890" w:rsidRPr="00393705" w:rsidRDefault="00D76620" w:rsidP="002B1496">
      <w:pPr>
        <w:pStyle w:val="1"/>
      </w:pPr>
      <w:r>
        <w:t>4</w:t>
      </w:r>
      <w:r w:rsidR="00020890" w:rsidRPr="00270A52">
        <w:t>.</w:t>
      </w:r>
      <w:r w:rsidR="00020890" w:rsidRPr="00270A52">
        <w:rPr>
          <w:rFonts w:hint="eastAsia"/>
        </w:rPr>
        <w:t>Conclusion</w:t>
      </w:r>
      <w:r w:rsidR="00020890" w:rsidRPr="00270A52">
        <w:t xml:space="preserve"> </w:t>
      </w:r>
      <w:r w:rsidR="00020890" w:rsidRPr="00270A52">
        <w:rPr>
          <w:rFonts w:hint="eastAsia"/>
        </w:rPr>
        <w:t>and</w:t>
      </w:r>
      <w:r w:rsidR="00020890" w:rsidRPr="00270A52">
        <w:t xml:space="preserve"> Discussion</w:t>
      </w:r>
    </w:p>
    <w:p w14:paraId="2D6E100C" w14:textId="16042013" w:rsidR="00020890" w:rsidRDefault="0024345E" w:rsidP="00020890">
      <w:pPr>
        <w:spacing w:line="360" w:lineRule="auto"/>
        <w:ind w:firstLineChars="200" w:firstLine="420"/>
        <w:rPr>
          <w:rFonts w:ascii="Times New Roman" w:eastAsia="宋体" w:hAnsi="Times New Roman"/>
          <w:color w:val="111111"/>
          <w:szCs w:val="21"/>
        </w:rPr>
      </w:pPr>
      <w:bookmarkStart w:id="39" w:name="_Hlk156492435"/>
      <w:r w:rsidRPr="0024345E">
        <w:rPr>
          <w:rFonts w:ascii="Times New Roman" w:eastAsia="宋体" w:hAnsi="Times New Roman"/>
          <w:i/>
          <w:iCs/>
          <w:color w:val="111111"/>
          <w:szCs w:val="21"/>
        </w:rPr>
        <w:t>Colletotrichum</w:t>
      </w:r>
      <w:r w:rsidR="00020890" w:rsidRPr="0068760D">
        <w:rPr>
          <w:rFonts w:ascii="Times New Roman" w:eastAsia="宋体" w:hAnsi="Times New Roman"/>
          <w:i/>
          <w:iCs/>
          <w:color w:val="111111"/>
          <w:szCs w:val="21"/>
        </w:rPr>
        <w:t xml:space="preserve"> gloeosporioides</w:t>
      </w:r>
      <w:bookmarkEnd w:id="39"/>
      <w:r w:rsidR="00020890" w:rsidRPr="0068760D">
        <w:rPr>
          <w:rFonts w:ascii="Times New Roman" w:eastAsia="宋体" w:hAnsi="Times New Roman"/>
          <w:i/>
          <w:iCs/>
          <w:color w:val="111111"/>
          <w:szCs w:val="21"/>
        </w:rPr>
        <w:t xml:space="preserve"> </w:t>
      </w:r>
      <w:r w:rsidR="00020890" w:rsidRPr="0068760D">
        <w:rPr>
          <w:rFonts w:ascii="Times New Roman" w:eastAsia="宋体" w:hAnsi="Times New Roman"/>
          <w:color w:val="111111"/>
          <w:szCs w:val="21"/>
        </w:rPr>
        <w:t>is responsible for causing anthracnose, a plant disease that is economically important and widely spread. Identifying this disease at its early stages in agricultural settings.</w:t>
      </w:r>
      <w:r w:rsidR="00020890" w:rsidRPr="00C41F8C">
        <w:rPr>
          <w:rFonts w:ascii="Times New Roman" w:eastAsia="宋体" w:hAnsi="Times New Roman"/>
          <w:color w:val="111111"/>
          <w:szCs w:val="21"/>
        </w:rPr>
        <w:t xml:space="preserve"> </w:t>
      </w:r>
      <w:r w:rsidR="00020890" w:rsidRPr="00AF2C88">
        <w:rPr>
          <w:rFonts w:ascii="Times New Roman" w:eastAsia="宋体" w:hAnsi="Times New Roman"/>
          <w:color w:val="111111"/>
          <w:szCs w:val="21"/>
        </w:rPr>
        <w:t>Developing a</w:t>
      </w:r>
      <w:r w:rsidR="00020890">
        <w:rPr>
          <w:rFonts w:ascii="Times New Roman" w:eastAsia="宋体" w:hAnsi="Times New Roman"/>
          <w:color w:val="111111"/>
          <w:szCs w:val="21"/>
        </w:rPr>
        <w:t xml:space="preserve"> rapid and </w:t>
      </w:r>
      <w:r w:rsidR="00020890" w:rsidRPr="00AF2C88">
        <w:rPr>
          <w:rFonts w:ascii="Times New Roman" w:eastAsia="宋体" w:hAnsi="Times New Roman"/>
          <w:color w:val="111111"/>
          <w:szCs w:val="21"/>
        </w:rPr>
        <w:t xml:space="preserve">user-friendly anthracnose </w:t>
      </w:r>
      <w:r w:rsidR="00020890" w:rsidRPr="00D370A4">
        <w:rPr>
          <w:rFonts w:ascii="Times New Roman" w:eastAsia="宋体" w:hAnsi="Times New Roman"/>
          <w:color w:val="111111"/>
          <w:szCs w:val="21"/>
        </w:rPr>
        <w:t>diagnosis</w:t>
      </w:r>
      <w:r w:rsidR="00020890" w:rsidRPr="00AF2C88">
        <w:rPr>
          <w:rFonts w:ascii="Times New Roman" w:eastAsia="宋体" w:hAnsi="Times New Roman"/>
          <w:color w:val="111111"/>
          <w:szCs w:val="21"/>
        </w:rPr>
        <w:t xml:space="preserve"> method </w:t>
      </w:r>
      <w:r w:rsidR="00020890">
        <w:rPr>
          <w:rFonts w:ascii="Times New Roman" w:eastAsia="宋体" w:hAnsi="Times New Roman"/>
          <w:color w:val="111111"/>
          <w:szCs w:val="21"/>
        </w:rPr>
        <w:t>is highly important and valuable</w:t>
      </w:r>
      <w:r w:rsidR="00020890" w:rsidRPr="00AF2C88">
        <w:rPr>
          <w:rFonts w:ascii="Times New Roman" w:eastAsia="宋体" w:hAnsi="Times New Roman"/>
          <w:color w:val="111111"/>
          <w:szCs w:val="21"/>
        </w:rPr>
        <w:t xml:space="preserve"> for</w:t>
      </w:r>
      <w:r w:rsidR="00020890">
        <w:rPr>
          <w:rFonts w:ascii="Times New Roman" w:eastAsia="宋体" w:hAnsi="Times New Roman"/>
          <w:color w:val="111111"/>
          <w:szCs w:val="21"/>
        </w:rPr>
        <w:t xml:space="preserve"> </w:t>
      </w:r>
      <w:r w:rsidR="00020890" w:rsidRPr="00C41F8C">
        <w:rPr>
          <w:rFonts w:ascii="Times New Roman" w:eastAsia="宋体" w:hAnsi="Times New Roman"/>
          <w:color w:val="111111"/>
          <w:szCs w:val="21"/>
        </w:rPr>
        <w:t>the cultivation of</w:t>
      </w:r>
      <w:r w:rsidR="00020890" w:rsidRPr="00AF2C88">
        <w:rPr>
          <w:rFonts w:ascii="Times New Roman" w:eastAsia="宋体" w:hAnsi="Times New Roman"/>
          <w:color w:val="111111"/>
          <w:szCs w:val="21"/>
        </w:rPr>
        <w:t xml:space="preserve"> greater yam</w:t>
      </w:r>
      <w:r w:rsidR="00020890">
        <w:rPr>
          <w:rFonts w:ascii="Times New Roman" w:eastAsia="宋体" w:hAnsi="Times New Roman"/>
          <w:color w:val="111111"/>
          <w:szCs w:val="21"/>
        </w:rPr>
        <w:t xml:space="preserve"> and other</w:t>
      </w:r>
      <w:r w:rsidR="00020890" w:rsidRPr="0068760D">
        <w:rPr>
          <w:rFonts w:ascii="Times New Roman" w:eastAsia="宋体" w:hAnsi="Times New Roman"/>
          <w:szCs w:val="21"/>
        </w:rPr>
        <w:t xml:space="preserve"> cash crops</w:t>
      </w:r>
      <w:r w:rsidR="00020890">
        <w:rPr>
          <w:rFonts w:ascii="Times New Roman" w:eastAsia="宋体" w:hAnsi="Times New Roman"/>
          <w:color w:val="111111"/>
          <w:szCs w:val="21"/>
        </w:rPr>
        <w:t xml:space="preserve">. </w:t>
      </w:r>
      <w:r w:rsidR="00020890" w:rsidRPr="00C41F8C">
        <w:rPr>
          <w:rFonts w:ascii="Times New Roman" w:eastAsia="宋体" w:hAnsi="Times New Roman"/>
          <w:color w:val="111111"/>
          <w:szCs w:val="21"/>
        </w:rPr>
        <w:t xml:space="preserve">We </w:t>
      </w:r>
      <w:r w:rsidR="00020890">
        <w:rPr>
          <w:rFonts w:ascii="Times New Roman" w:eastAsia="宋体" w:hAnsi="Times New Roman"/>
          <w:color w:val="111111"/>
          <w:szCs w:val="21"/>
        </w:rPr>
        <w:t xml:space="preserve">performed a genome-wide screening of </w:t>
      </w:r>
      <w:r w:rsidR="00020890" w:rsidRPr="00C41F8C">
        <w:rPr>
          <w:rFonts w:ascii="Times New Roman" w:eastAsia="宋体" w:hAnsi="Times New Roman"/>
          <w:color w:val="111111"/>
          <w:szCs w:val="21"/>
        </w:rPr>
        <w:t>sequences</w:t>
      </w:r>
      <w:r w:rsidR="00020890">
        <w:rPr>
          <w:rFonts w:ascii="Times New Roman" w:eastAsia="宋体" w:hAnsi="Times New Roman"/>
          <w:color w:val="111111"/>
          <w:szCs w:val="21"/>
        </w:rPr>
        <w:t xml:space="preserve"> </w:t>
      </w:r>
      <w:r w:rsidR="00020890" w:rsidRPr="00050DEF">
        <w:rPr>
          <w:rFonts w:ascii="Times New Roman" w:eastAsia="宋体" w:hAnsi="Times New Roman"/>
          <w:color w:val="111111"/>
          <w:szCs w:val="21"/>
        </w:rPr>
        <w:t>and design</w:t>
      </w:r>
      <w:r w:rsidR="00020890">
        <w:rPr>
          <w:rFonts w:ascii="Times New Roman" w:eastAsia="宋体" w:hAnsi="Times New Roman"/>
          <w:color w:val="111111"/>
          <w:szCs w:val="21"/>
        </w:rPr>
        <w:t>ed</w:t>
      </w:r>
      <w:r w:rsidR="00020890" w:rsidRPr="00050DEF">
        <w:rPr>
          <w:rFonts w:ascii="Times New Roman" w:eastAsia="宋体" w:hAnsi="Times New Roman"/>
          <w:color w:val="111111"/>
          <w:szCs w:val="21"/>
        </w:rPr>
        <w:t xml:space="preserve"> amplification primers</w:t>
      </w:r>
      <w:r w:rsidR="00020890">
        <w:rPr>
          <w:rFonts w:ascii="Times New Roman" w:eastAsia="宋体" w:hAnsi="Times New Roman"/>
          <w:color w:val="111111"/>
          <w:szCs w:val="21"/>
        </w:rPr>
        <w:t>,</w:t>
      </w:r>
      <w:r w:rsidR="00020890" w:rsidRPr="00C41F8C">
        <w:rPr>
          <w:rFonts w:ascii="Times New Roman" w:eastAsia="宋体" w:hAnsi="Times New Roman"/>
          <w:color w:val="111111"/>
          <w:szCs w:val="21"/>
        </w:rPr>
        <w:t xml:space="preserve"> </w:t>
      </w:r>
      <w:r w:rsidR="00020890" w:rsidRPr="0068760D">
        <w:rPr>
          <w:rFonts w:ascii="Times New Roman" w:eastAsia="宋体" w:hAnsi="Times New Roman"/>
          <w:color w:val="111111"/>
          <w:szCs w:val="21"/>
        </w:rPr>
        <w:t>which were then validated for specificity, sensitivity and real-world sample detection</w:t>
      </w:r>
      <w:r w:rsidR="00020890" w:rsidRPr="00C41F8C">
        <w:rPr>
          <w:rFonts w:ascii="Times New Roman" w:eastAsia="宋体" w:hAnsi="Times New Roman"/>
          <w:color w:val="111111"/>
          <w:szCs w:val="21"/>
        </w:rPr>
        <w:t>, and finally</w:t>
      </w:r>
      <w:r w:rsidR="00020890">
        <w:rPr>
          <w:rFonts w:ascii="Times New Roman" w:eastAsia="宋体" w:hAnsi="Times New Roman"/>
          <w:color w:val="111111"/>
          <w:szCs w:val="21"/>
        </w:rPr>
        <w:t xml:space="preserve"> </w:t>
      </w:r>
      <w:r w:rsidR="00020890" w:rsidRPr="00C41F8C">
        <w:rPr>
          <w:rFonts w:ascii="Times New Roman" w:eastAsia="宋体" w:hAnsi="Times New Roman"/>
          <w:color w:val="111111"/>
          <w:szCs w:val="21"/>
        </w:rPr>
        <w:t>developed a practical RPA</w:t>
      </w:r>
      <w:r w:rsidR="00020890">
        <w:rPr>
          <w:rFonts w:ascii="Times New Roman" w:eastAsia="宋体" w:hAnsi="Times New Roman"/>
          <w:color w:val="111111"/>
          <w:szCs w:val="21"/>
        </w:rPr>
        <w:t xml:space="preserve"> </w:t>
      </w:r>
      <w:r w:rsidR="00020890">
        <w:rPr>
          <w:rFonts w:ascii="Times New Roman" w:eastAsia="宋体" w:hAnsi="Times New Roman" w:hint="eastAsia"/>
          <w:color w:val="111111"/>
          <w:szCs w:val="21"/>
        </w:rPr>
        <w:t>early</w:t>
      </w:r>
      <w:r w:rsidR="00020890" w:rsidRPr="00C41F8C">
        <w:rPr>
          <w:rFonts w:ascii="Times New Roman" w:eastAsia="宋体" w:hAnsi="Times New Roman"/>
          <w:color w:val="111111"/>
          <w:szCs w:val="21"/>
        </w:rPr>
        <w:t xml:space="preserve"> detection kit.</w:t>
      </w:r>
    </w:p>
    <w:p w14:paraId="726A615E" w14:textId="0B1F2A3C" w:rsidR="00020890" w:rsidRDefault="00020890" w:rsidP="00020890">
      <w:pPr>
        <w:spacing w:line="360" w:lineRule="auto"/>
        <w:ind w:firstLineChars="200" w:firstLine="420"/>
        <w:rPr>
          <w:rFonts w:ascii="Times New Roman" w:eastAsia="宋体" w:hAnsi="Times New Roman"/>
          <w:color w:val="111111"/>
          <w:szCs w:val="21"/>
        </w:rPr>
      </w:pPr>
      <w:r w:rsidRPr="00686B08">
        <w:rPr>
          <w:rFonts w:ascii="Times New Roman" w:eastAsia="宋体" w:hAnsi="Times New Roman"/>
          <w:color w:val="111111"/>
          <w:szCs w:val="21"/>
        </w:rPr>
        <w:t xml:space="preserve">OrthoFinder </w:t>
      </w:r>
      <w:r>
        <w:rPr>
          <w:rFonts w:ascii="Times New Roman" w:eastAsia="宋体" w:hAnsi="Times New Roman"/>
          <w:color w:val="111111"/>
          <w:szCs w:val="21"/>
        </w:rPr>
        <w:t>can</w:t>
      </w:r>
      <w:r w:rsidRPr="001605E0">
        <w:t xml:space="preserve"> </w:t>
      </w:r>
      <w:r w:rsidRPr="001605E0">
        <w:rPr>
          <w:rFonts w:ascii="Times New Roman" w:eastAsia="宋体" w:hAnsi="Times New Roman"/>
          <w:color w:val="111111"/>
          <w:szCs w:val="21"/>
        </w:rPr>
        <w:t>accurately identify</w:t>
      </w:r>
      <w:r w:rsidRPr="00686B08">
        <w:rPr>
          <w:rFonts w:ascii="Times New Roman" w:eastAsia="宋体" w:hAnsi="Times New Roman"/>
          <w:color w:val="111111"/>
          <w:szCs w:val="21"/>
        </w:rPr>
        <w:t xml:space="preserve"> orthologous gene families from whole-genome data. </w:t>
      </w:r>
      <w:r w:rsidRPr="00D575AF">
        <w:rPr>
          <w:rFonts w:ascii="Times New Roman" w:eastAsia="宋体" w:hAnsi="Times New Roman"/>
          <w:color w:val="111111"/>
          <w:szCs w:val="21"/>
        </w:rPr>
        <w:t>Although our preliminary experiments suggested that certain genes were identified as conserved, however, further investigation revealed that the level of conservation was not as significant</w:t>
      </w:r>
      <w:r w:rsidR="003A7305">
        <w:rPr>
          <w:rFonts w:ascii="Times New Roman" w:eastAsia="宋体" w:hAnsi="Times New Roman"/>
          <w:color w:val="111111"/>
          <w:szCs w:val="21"/>
        </w:rPr>
        <w:t>,</w:t>
      </w:r>
      <w:r w:rsidR="00CF1F6B" w:rsidRPr="00CF1F6B">
        <w:t xml:space="preserve"> </w:t>
      </w:r>
      <w:r w:rsidR="00CF1F6B">
        <w:rPr>
          <w:rFonts w:ascii="Times New Roman" w:eastAsia="宋体" w:hAnsi="Times New Roman" w:hint="eastAsia"/>
          <w:color w:val="111111"/>
          <w:szCs w:val="21"/>
        </w:rPr>
        <w:t>o</w:t>
      </w:r>
      <w:r w:rsidR="00CF1F6B" w:rsidRPr="00CF1F6B">
        <w:rPr>
          <w:rFonts w:ascii="Times New Roman" w:eastAsia="宋体" w:hAnsi="Times New Roman"/>
          <w:color w:val="111111"/>
          <w:szCs w:val="21"/>
        </w:rPr>
        <w:t>nly 9 out of 17 sets of sequences can be used to design molecular markers</w:t>
      </w:r>
      <w:r w:rsidRPr="00D575AF">
        <w:rPr>
          <w:rFonts w:ascii="Times New Roman" w:eastAsia="宋体" w:hAnsi="Times New Roman"/>
          <w:color w:val="111111"/>
          <w:szCs w:val="21"/>
        </w:rPr>
        <w:t>.</w:t>
      </w:r>
      <w:r w:rsidR="00CF1F6B">
        <w:rPr>
          <w:rFonts w:ascii="Times New Roman" w:eastAsia="宋体" w:hAnsi="Times New Roman"/>
          <w:color w:val="111111"/>
          <w:szCs w:val="21"/>
        </w:rPr>
        <w:t xml:space="preserve"> </w:t>
      </w:r>
      <w:r>
        <w:rPr>
          <w:rFonts w:ascii="Times New Roman" w:eastAsia="宋体" w:hAnsi="Times New Roman"/>
          <w:color w:val="111111"/>
          <w:szCs w:val="21"/>
        </w:rPr>
        <w:t>There are two main</w:t>
      </w:r>
      <w:r w:rsidRPr="00686B08">
        <w:rPr>
          <w:rFonts w:ascii="Times New Roman" w:eastAsia="宋体" w:hAnsi="Times New Roman"/>
          <w:color w:val="111111"/>
          <w:szCs w:val="21"/>
        </w:rPr>
        <w:t xml:space="preserve"> possible explanations: </w:t>
      </w:r>
      <w:r>
        <w:rPr>
          <w:rFonts w:ascii="Times New Roman" w:eastAsia="宋体" w:hAnsi="Times New Roman"/>
          <w:color w:val="111111"/>
          <w:szCs w:val="21"/>
        </w:rPr>
        <w:t>O</w:t>
      </w:r>
      <w:r w:rsidRPr="00D575AF">
        <w:rPr>
          <w:rFonts w:ascii="Times New Roman" w:eastAsia="宋体" w:hAnsi="Times New Roman"/>
          <w:color w:val="111111"/>
          <w:szCs w:val="21"/>
        </w:rPr>
        <w:t>ne of the possible explanations</w:t>
      </w:r>
      <w:r>
        <w:rPr>
          <w:rFonts w:ascii="Times New Roman" w:eastAsia="宋体" w:hAnsi="Times New Roman"/>
          <w:color w:val="111111"/>
          <w:szCs w:val="21"/>
        </w:rPr>
        <w:t xml:space="preserve"> is that</w:t>
      </w:r>
      <w:r w:rsidRPr="00686B08">
        <w:rPr>
          <w:rFonts w:ascii="Times New Roman" w:eastAsia="宋体" w:hAnsi="Times New Roman"/>
          <w:color w:val="111111"/>
          <w:szCs w:val="21"/>
        </w:rPr>
        <w:t xml:space="preserve"> OrthoFinder is primarily a tool for phylogenetic analysis across species. </w:t>
      </w:r>
      <w:r>
        <w:rPr>
          <w:rFonts w:ascii="Times New Roman" w:eastAsia="宋体" w:hAnsi="Times New Roman"/>
          <w:color w:val="111111"/>
          <w:szCs w:val="21"/>
        </w:rPr>
        <w:t>The</w:t>
      </w:r>
      <w:r w:rsidRPr="00686B08">
        <w:rPr>
          <w:rFonts w:ascii="Times New Roman" w:eastAsia="宋体" w:hAnsi="Times New Roman"/>
          <w:color w:val="111111"/>
          <w:szCs w:val="21"/>
        </w:rPr>
        <w:t xml:space="preserve"> algorithms may not be ideally suited for phenomena such as gene transposition, horizontal gene transfer, and gene loss</w:t>
      </w:r>
      <w:r w:rsidR="0031418E">
        <w:rPr>
          <w:rFonts w:ascii="Times New Roman" w:eastAsia="宋体" w:hAnsi="Times New Roman"/>
          <w:color w:val="111111"/>
          <w:szCs w:val="21"/>
        </w:rPr>
        <w:fldChar w:fldCharType="begin"/>
      </w:r>
      <w:r w:rsidR="008A28D7">
        <w:rPr>
          <w:rFonts w:ascii="Times New Roman" w:eastAsia="宋体" w:hAnsi="Times New Roman"/>
          <w:color w:val="111111"/>
          <w:szCs w:val="21"/>
        </w:rPr>
        <w:instrText xml:space="preserve"> ADDIN EN.CITE &lt;EndNote&gt;&lt;Cite&gt;&lt;Author&gt;Yadav&lt;/Author&gt;&lt;Year&gt;2020&lt;/Year&gt;&lt;RecNum&gt;25&lt;/RecNum&gt;&lt;DisplayText&gt;&lt;style size="10"&gt;[35]&lt;/style&gt;&lt;/DisplayText&gt;&lt;record&gt;&lt;rec-number&gt;25&lt;/rec-number&gt;&lt;foreign-keys&gt;&lt;key app="EN" db-id="pf0zr5sdvwaseyefxf05etfq0z9spxwfa59s" timestamp="1705648661"&gt;25&lt;/key&gt;&lt;/foreign-keys&gt;&lt;ref-type name="Journal Article"&gt;17&lt;/ref-type&gt;&lt;contributors&gt;&lt;authors&gt;&lt;author&gt;Yadav, Akshay&lt;/author&gt;&lt;author&gt;Fernández-Baca, David&lt;/author&gt;&lt;author&gt;Cannon, Steven B %J bioRxiv&lt;/author&gt;&lt;/authors&gt;&lt;/contributors&gt;&lt;titles&gt;&lt;title&gt;A Sequence-Pair-Classification-Based Method for Detecting and Correcting Under-Clustered Gene Families&lt;/title&gt;&lt;/titles&gt;&lt;pages&gt;2020.02. 22.942557&lt;/pages&gt;&lt;dates&gt;&lt;year&gt;2020&lt;/year&gt;&lt;/dates&gt;&lt;urls&gt;&lt;/urls&gt;&lt;/record&gt;&lt;/Cite&gt;&lt;/EndNote&gt;</w:instrText>
      </w:r>
      <w:r w:rsidR="0031418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5" w:tooltip="Yadav, 2020 #25" w:history="1">
        <w:r w:rsidR="00352752" w:rsidRPr="008A28D7">
          <w:rPr>
            <w:rFonts w:ascii="Times New Roman" w:eastAsia="宋体" w:hAnsi="Times New Roman"/>
            <w:noProof/>
            <w:color w:val="111111"/>
            <w:sz w:val="20"/>
            <w:szCs w:val="21"/>
          </w:rPr>
          <w:t>35</w:t>
        </w:r>
      </w:hyperlink>
      <w:r w:rsidR="008A28D7" w:rsidRPr="008A28D7">
        <w:rPr>
          <w:rFonts w:ascii="Times New Roman" w:eastAsia="宋体" w:hAnsi="Times New Roman"/>
          <w:noProof/>
          <w:color w:val="111111"/>
          <w:sz w:val="20"/>
          <w:szCs w:val="21"/>
        </w:rPr>
        <w:t>]</w:t>
      </w:r>
      <w:r w:rsidR="0031418E">
        <w:rPr>
          <w:rFonts w:ascii="Times New Roman" w:eastAsia="宋体" w:hAnsi="Times New Roman"/>
          <w:color w:val="111111"/>
          <w:szCs w:val="21"/>
        </w:rPr>
        <w:fldChar w:fldCharType="end"/>
      </w:r>
      <w:r w:rsidRPr="00686B08">
        <w:rPr>
          <w:rFonts w:ascii="Times New Roman" w:eastAsia="宋体" w:hAnsi="Times New Roman"/>
          <w:color w:val="111111"/>
          <w:szCs w:val="21"/>
        </w:rPr>
        <w:t xml:space="preserve">. </w:t>
      </w:r>
      <w:r>
        <w:rPr>
          <w:rFonts w:ascii="Times New Roman" w:eastAsia="宋体" w:hAnsi="Times New Roman"/>
          <w:color w:val="111111"/>
          <w:szCs w:val="21"/>
        </w:rPr>
        <w:t>But</w:t>
      </w:r>
      <w:r w:rsidRPr="00686B08">
        <w:rPr>
          <w:rFonts w:ascii="Times New Roman" w:eastAsia="宋体" w:hAnsi="Times New Roman"/>
          <w:color w:val="111111"/>
          <w:szCs w:val="21"/>
        </w:rPr>
        <w:t xml:space="preserve"> horizontal gene transfer has been </w:t>
      </w:r>
      <w:r>
        <w:rPr>
          <w:rFonts w:ascii="Times New Roman" w:eastAsia="宋体" w:hAnsi="Times New Roman"/>
          <w:color w:val="111111"/>
          <w:szCs w:val="21"/>
        </w:rPr>
        <w:t>widely observed</w:t>
      </w:r>
      <w:r w:rsidRPr="00686B08">
        <w:rPr>
          <w:rFonts w:ascii="Times New Roman" w:eastAsia="宋体" w:hAnsi="Times New Roman"/>
          <w:color w:val="111111"/>
          <w:szCs w:val="21"/>
        </w:rPr>
        <w:t xml:space="preserve"> in the </w:t>
      </w:r>
      <w:r w:rsidR="0024345E" w:rsidRPr="0024345E">
        <w:rPr>
          <w:rFonts w:ascii="Times New Roman" w:eastAsia="宋体" w:hAnsi="Times New Roman"/>
          <w:i/>
          <w:iCs/>
          <w:color w:val="111111"/>
          <w:szCs w:val="21"/>
        </w:rPr>
        <w:t>Colletotrichum</w:t>
      </w:r>
      <w:r>
        <w:rPr>
          <w:rFonts w:ascii="Times New Roman" w:eastAsia="宋体" w:hAnsi="Times New Roman"/>
          <w:i/>
          <w:iCs/>
          <w:color w:val="111111"/>
          <w:szCs w:val="21"/>
        </w:rPr>
        <w:t xml:space="preserve"> </w:t>
      </w:r>
      <w:r>
        <w:rPr>
          <w:rFonts w:ascii="Times New Roman" w:eastAsia="宋体" w:hAnsi="Times New Roman" w:hint="eastAsia"/>
          <w:color w:val="111111"/>
          <w:szCs w:val="21"/>
        </w:rPr>
        <w:t>spp</w:t>
      </w:r>
      <w:r>
        <w:rPr>
          <w:rFonts w:ascii="Times New Roman" w:eastAsia="宋体" w:hAnsi="Times New Roman"/>
          <w:color w:val="111111"/>
          <w:szCs w:val="21"/>
        </w:rPr>
        <w:t>.</w:t>
      </w:r>
      <w:r w:rsidR="00B128DE">
        <w:rPr>
          <w:rFonts w:ascii="Times New Roman" w:eastAsia="宋体" w:hAnsi="Times New Roman"/>
          <w:color w:val="111111"/>
          <w:szCs w:val="21"/>
        </w:rPr>
        <w:fldChar w:fldCharType="begin">
          <w:fldData xml:space="preserve">PEVuZE5vdGU+PENpdGU+PEF1dGhvcj5RaXU8L0F1dGhvcj48WWVhcj4yMDE2PC9ZZWFyPjxSZWNO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</w:fldData>
        </w:fldChar>
      </w:r>
      <w:r w:rsidR="0078416B">
        <w:rPr>
          <w:rFonts w:ascii="Times New Roman" w:eastAsia="宋体" w:hAnsi="Times New Roman"/>
          <w:color w:val="111111"/>
          <w:szCs w:val="21"/>
        </w:rPr>
        <w:instrText xml:space="preserve"> ADDIN EN.CITE </w:instrText>
      </w:r>
      <w:r w:rsidR="0078416B">
        <w:rPr>
          <w:rFonts w:ascii="Times New Roman" w:eastAsia="宋体" w:hAnsi="Times New Roman"/>
          <w:color w:val="111111"/>
          <w:szCs w:val="21"/>
        </w:rPr>
        <w:fldChar w:fldCharType="begin">
          <w:fldData xml:space="preserve">PEVuZE5vdGU+PENpdGU+PEF1dGhvcj5RaXU8L0F1dGhvcj48WWVhcj4yMDE2PC9ZZWFyPjxSZWNO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</w:fldData>
        </w:fldChar>
      </w:r>
      <w:r w:rsidR="0078416B">
        <w:rPr>
          <w:rFonts w:ascii="Times New Roman" w:eastAsia="宋体" w:hAnsi="Times New Roman"/>
          <w:color w:val="111111"/>
          <w:szCs w:val="21"/>
        </w:rPr>
        <w:instrText xml:space="preserve"> ADDIN EN.CITE.DATA </w:instrText>
      </w:r>
      <w:r w:rsidR="0078416B">
        <w:rPr>
          <w:rFonts w:ascii="Times New Roman" w:eastAsia="宋体" w:hAnsi="Times New Roman"/>
          <w:color w:val="111111"/>
          <w:szCs w:val="21"/>
        </w:rPr>
      </w:r>
      <w:r w:rsidR="0078416B">
        <w:rPr>
          <w:rFonts w:ascii="Times New Roman" w:eastAsia="宋体" w:hAnsi="Times New Roman"/>
          <w:color w:val="111111"/>
          <w:szCs w:val="21"/>
        </w:rPr>
        <w:fldChar w:fldCharType="end"/>
      </w:r>
      <w:r w:rsidR="00B128D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6" w:tooltip="Qiu, 2016 #2" w:history="1">
        <w:r w:rsidR="00352752" w:rsidRPr="008A28D7">
          <w:rPr>
            <w:rFonts w:ascii="Times New Roman" w:eastAsia="宋体" w:hAnsi="Times New Roman"/>
            <w:noProof/>
            <w:color w:val="111111"/>
            <w:sz w:val="20"/>
            <w:szCs w:val="21"/>
          </w:rPr>
          <w:t>36</w:t>
        </w:r>
      </w:hyperlink>
      <w:r w:rsidR="008A28D7" w:rsidRPr="008A28D7">
        <w:rPr>
          <w:rFonts w:ascii="Times New Roman" w:eastAsia="宋体" w:hAnsi="Times New Roman"/>
          <w:noProof/>
          <w:color w:val="111111"/>
          <w:sz w:val="20"/>
          <w:szCs w:val="21"/>
        </w:rPr>
        <w:t>]</w:t>
      </w:r>
      <w:r w:rsidR="00B128DE">
        <w:rPr>
          <w:rFonts w:ascii="Times New Roman" w:eastAsia="宋体" w:hAnsi="Times New Roman"/>
          <w:color w:val="111111"/>
          <w:szCs w:val="21"/>
        </w:rPr>
        <w:fldChar w:fldCharType="end"/>
      </w:r>
      <w:r w:rsidRPr="00686B08">
        <w:rPr>
          <w:rFonts w:ascii="Times New Roman" w:eastAsia="宋体" w:hAnsi="Times New Roman"/>
          <w:color w:val="111111"/>
          <w:szCs w:val="21"/>
        </w:rPr>
        <w:t xml:space="preserve">, </w:t>
      </w:r>
      <w:r>
        <w:rPr>
          <w:rFonts w:ascii="Times New Roman" w:eastAsia="宋体" w:hAnsi="Times New Roman"/>
          <w:color w:val="111111"/>
          <w:szCs w:val="21"/>
        </w:rPr>
        <w:t>such as</w:t>
      </w:r>
      <w:r w:rsidRPr="00686B08">
        <w:rPr>
          <w:rFonts w:ascii="Times New Roman" w:eastAsia="宋体" w:hAnsi="Times New Roman"/>
          <w:color w:val="111111"/>
          <w:szCs w:val="21"/>
        </w:rPr>
        <w:t xml:space="preserve"> the genes </w:t>
      </w:r>
      <w:r w:rsidRPr="00CB1201">
        <w:rPr>
          <w:rFonts w:ascii="Times New Roman" w:eastAsia="宋体" w:hAnsi="Times New Roman"/>
          <w:i/>
          <w:iCs/>
          <w:color w:val="111111"/>
          <w:szCs w:val="21"/>
        </w:rPr>
        <w:t>HGT1~HGT11</w:t>
      </w:r>
      <w:r w:rsidR="00B128DE" w:rsidRPr="00B128DE">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&lt;EndNote&gt;&lt;Cite&gt;&lt;Author&gt;Jaramillo&lt;/Author&gt;&lt;Year&gt;2015&lt;/Year&gt;&lt;RecNum&gt;3&lt;/RecNum&gt;&lt;DisplayText&gt;&lt;style size="10"&gt;[37]&lt;/style&gt;&lt;/DisplayText&gt;&lt;record&gt;&lt;rec-number&gt;3&lt;/rec-number&gt;&lt;foreign-keys&gt;&lt;key app="EN" db-id="pf0zr5sdvwaseyefxf05etfq0z9spxwfa59s" timestamp="1705293349"&gt;3&lt;/key&gt;&lt;/foreign-keys&gt;&lt;ref-type name="Journal Article"&gt;17&lt;/ref-type&gt;&lt;contributors&gt;&lt;authors&gt;&lt;author&gt;Jaramillo, V. D.&lt;/author&gt;&lt;author&gt;Sukno, S. A.&lt;/author&gt;&lt;author&gt;Thon, M. R.&lt;/author&gt;&lt;/authors&gt;&lt;/contributors&gt;&lt;auth-address&gt;Instituto Hispano-Luso de Investigaciones Agrarias (CIALE), Departamento de Microbiologia y Genetica, Universidad de Salamanca, Villamayor, Spain. mthon@usal.es.&lt;/auth-address&gt;&lt;titles&gt;&lt;title&gt;&lt;style face="normal" font="default" size="100%"&gt;Identification of Horizontally Transferred Genes in the Genus &lt;/style&gt;&lt;style face="italic" font="default" size="100%"&gt;Colletotrichum&lt;/style&gt;&lt;style face="normal" font="default" size="100%"&gt; Reveals a Steady Tempo of Bacterial to Fungal Gene Transfer&lt;/style&gt;&lt;/title&gt;&lt;secondary-title&gt;BMC Genomics&lt;/secondary-title&gt;&lt;/titles&gt;&lt;periodical&gt;&lt;full-title&gt;BMC Genomics&lt;/full-title&gt;&lt;/periodical&gt;&lt;pages&gt;2&lt;/pages&gt;&lt;volume&gt;16&lt;/volume&gt;&lt;number&gt;1&lt;/number&gt;&lt;edition&gt;2015/01/04&lt;/edition&gt;&lt;keywords&gt;&lt;keyword&gt;Bacteria/*genetics&lt;/keyword&gt;&lt;keyword&gt;Colletotrichum/*genetics/physiology&lt;/keyword&gt;&lt;keyword&gt;Databases, Protein&lt;/keyword&gt;&lt;keyword&gt;Gene Deletion&lt;/keyword&gt;&lt;keyword&gt;Gene Duplication&lt;/keyword&gt;&lt;keyword&gt;*Gene Transfer, Horizontal&lt;/keyword&gt;&lt;keyword&gt;*Genes, Bacterial&lt;/keyword&gt;&lt;keyword&gt;*Genes, Fungal&lt;/keyword&gt;&lt;keyword&gt;Phylogeny&lt;/keyword&gt;&lt;/keywords&gt;&lt;dates&gt;&lt;year&gt;2015&lt;/year&gt;&lt;pub-dates&gt;&lt;date&gt;Jan 2&lt;/date&gt;&lt;/pub-dates&gt;&lt;/dates&gt;&lt;isbn&gt;1471-2164 (Electronic)&amp;#xD;1471-2164 (Linking)&lt;/isbn&gt;&lt;accession-num&gt;25555398&lt;/accession-num&gt;&lt;urls&gt;&lt;related-urls&gt;&lt;url&gt;https://www.ncbi.nlm.nih.gov/pubmed/25555398&lt;/url&gt;&lt;/related-urls&gt;&lt;/urls&gt;&lt;custom2&gt;PMC4320630&lt;/custom2&gt;&lt;electronic-resource-num&gt;10.1186/1471-2164-16-2&lt;/electronic-resource-num&gt;&lt;/record&gt;&lt;/Cite&gt;&lt;/EndNote&gt;</w:instrText>
      </w:r>
      <w:r w:rsidR="00B128DE" w:rsidRPr="00B128D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7" w:tooltip="Jaramillo, 2015 #3" w:history="1">
        <w:r w:rsidR="00352752" w:rsidRPr="008A28D7">
          <w:rPr>
            <w:rFonts w:ascii="Times New Roman" w:eastAsia="宋体" w:hAnsi="Times New Roman"/>
            <w:noProof/>
            <w:color w:val="111111"/>
            <w:sz w:val="20"/>
            <w:szCs w:val="21"/>
          </w:rPr>
          <w:t>37</w:t>
        </w:r>
      </w:hyperlink>
      <w:r w:rsidR="008A28D7" w:rsidRPr="008A28D7">
        <w:rPr>
          <w:rFonts w:ascii="Times New Roman" w:eastAsia="宋体" w:hAnsi="Times New Roman"/>
          <w:noProof/>
          <w:color w:val="111111"/>
          <w:sz w:val="20"/>
          <w:szCs w:val="21"/>
        </w:rPr>
        <w:t>]</w:t>
      </w:r>
      <w:r w:rsidR="00B128DE" w:rsidRPr="00B128DE">
        <w:rPr>
          <w:rFonts w:ascii="Times New Roman" w:eastAsia="宋体" w:hAnsi="Times New Roman"/>
          <w:color w:val="111111"/>
          <w:szCs w:val="21"/>
        </w:rPr>
        <w:fldChar w:fldCharType="end"/>
      </w:r>
      <w:r w:rsidRPr="00686B08">
        <w:rPr>
          <w:rFonts w:ascii="Times New Roman" w:eastAsia="宋体" w:hAnsi="Times New Roman"/>
          <w:color w:val="111111"/>
          <w:szCs w:val="21"/>
        </w:rPr>
        <w:t xml:space="preserve">. </w:t>
      </w:r>
      <w:r>
        <w:rPr>
          <w:rFonts w:ascii="Times New Roman" w:eastAsia="宋体" w:hAnsi="Times New Roman"/>
          <w:color w:val="111111"/>
          <w:szCs w:val="21"/>
        </w:rPr>
        <w:t>Another one is that</w:t>
      </w:r>
      <w:r w:rsidRPr="00686B08">
        <w:rPr>
          <w:rFonts w:ascii="Times New Roman" w:eastAsia="宋体" w:hAnsi="Times New Roman"/>
          <w:color w:val="111111"/>
          <w:szCs w:val="21"/>
        </w:rPr>
        <w:t xml:space="preserve"> the study </w:t>
      </w:r>
      <w:r>
        <w:rPr>
          <w:rFonts w:ascii="Times New Roman" w:eastAsia="宋体" w:hAnsi="Times New Roman"/>
          <w:color w:val="111111"/>
          <w:szCs w:val="21"/>
        </w:rPr>
        <w:t>contained</w:t>
      </w:r>
      <w:r w:rsidRPr="00686B08">
        <w:rPr>
          <w:rFonts w:ascii="Times New Roman" w:eastAsia="宋体" w:hAnsi="Times New Roman"/>
          <w:color w:val="111111"/>
          <w:szCs w:val="21"/>
        </w:rPr>
        <w:t xml:space="preserve"> four strains of </w:t>
      </w:r>
      <w:r w:rsidR="0024345E" w:rsidRPr="0024345E">
        <w:rPr>
          <w:rFonts w:ascii="Times New Roman" w:eastAsia="宋体" w:hAnsi="Times New Roman"/>
          <w:i/>
          <w:iCs/>
          <w:color w:val="111111"/>
          <w:szCs w:val="21"/>
        </w:rPr>
        <w:t>C. gloeosporioides</w:t>
      </w:r>
      <w:r w:rsidRPr="00686B08">
        <w:rPr>
          <w:rFonts w:ascii="Times New Roman" w:eastAsia="宋体" w:hAnsi="Times New Roman"/>
          <w:color w:val="111111"/>
          <w:szCs w:val="21"/>
        </w:rPr>
        <w:t xml:space="preserve"> for the genomic baseline. </w:t>
      </w:r>
      <w:r>
        <w:rPr>
          <w:rFonts w:ascii="Times New Roman" w:eastAsia="宋体" w:hAnsi="Times New Roman"/>
          <w:color w:val="111111"/>
          <w:szCs w:val="21"/>
        </w:rPr>
        <w:t>Considering</w:t>
      </w:r>
      <w:r w:rsidRPr="00686B08">
        <w:rPr>
          <w:rFonts w:ascii="Times New Roman" w:eastAsia="宋体" w:hAnsi="Times New Roman"/>
          <w:color w:val="111111"/>
          <w:szCs w:val="21"/>
        </w:rPr>
        <w:t xml:space="preserve"> </w:t>
      </w:r>
      <w:r w:rsidR="0024345E" w:rsidRPr="0024345E">
        <w:rPr>
          <w:rFonts w:ascii="Times New Roman" w:eastAsia="宋体" w:hAnsi="Times New Roman"/>
          <w:i/>
          <w:iCs/>
          <w:color w:val="111111"/>
          <w:szCs w:val="21"/>
        </w:rPr>
        <w:t>C. gloeosporioides</w:t>
      </w:r>
      <w:r w:rsidR="00B128DE">
        <w:rPr>
          <w:rFonts w:ascii="Times New Roman" w:eastAsia="宋体" w:hAnsi="Times New Roman"/>
          <w:i/>
          <w:iCs/>
          <w:color w:val="111111"/>
          <w:szCs w:val="21"/>
        </w:rPr>
        <w:t xml:space="preserve"> </w:t>
      </w:r>
      <w:r w:rsidR="00B128DE">
        <w:rPr>
          <w:rFonts w:ascii="Times New Roman" w:eastAsia="宋体" w:hAnsi="Times New Roman"/>
          <w:color w:val="111111"/>
          <w:szCs w:val="21"/>
        </w:rPr>
        <w:t>is a complex species</w:t>
      </w:r>
      <w:r w:rsidRPr="00686B08">
        <w:rPr>
          <w:rFonts w:ascii="Times New Roman" w:eastAsia="宋体" w:hAnsi="Times New Roman"/>
          <w:color w:val="111111"/>
          <w:szCs w:val="21"/>
        </w:rPr>
        <w:t>, with underexplored phylogenetic diversity among its subspecies and varieties</w:t>
      </w:r>
      <w:r w:rsidR="00B128DE">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&lt;EndNote&gt;&lt;Cite&gt;&lt;Author&gt;Weir&lt;/Author&gt;&lt;Year&gt;2012&lt;/Year&gt;&lt;RecNum&gt;26&lt;/RecNum&gt;&lt;DisplayText&gt;&lt;style size="10"&gt;[38]&lt;/style&gt;&lt;/DisplayText&gt;&lt;record&gt;&lt;rec-number&gt;26&lt;/rec-number&gt;&lt;foreign-keys&gt;&lt;key app="EN" db-id="pf0zr5sdvwaseyefxf05etfq0z9spxwfa59s" timestamp="1705649610"&gt;26&lt;/key&gt;&lt;/foreign-keys&gt;&lt;ref-type name="Journal Article"&gt;17&lt;/ref-type&gt;&lt;contributors&gt;&lt;authors&gt;&lt;author&gt;Weir, BS&lt;/author&gt;&lt;author&gt;Johnston, PR&lt;/author&gt;&lt;author&gt;Damm, U %J Studies in mycology&lt;/author&gt;&lt;/authors&gt;&lt;/contributors&gt;&lt;titles&gt;&lt;title&gt;&lt;style face="normal" font="default" size="100%"&gt;The &lt;/style&gt;&lt;style face="italic" font="default" size="100%"&gt;Colletotrichum gloeosporioides&lt;/style&gt;&lt;style face="normal" font="default" size="100%"&gt; Species Complex&lt;/style&gt;&lt;/title&gt;&lt;/titles&gt;&lt;pages&gt;115-180&lt;/pages&gt;&lt;volume&gt;73&lt;/volume&gt;&lt;dates&gt;&lt;year&gt;2012&lt;/year&gt;&lt;/dates&gt;&lt;isbn&gt;0166-0616&lt;/isbn&gt;&lt;urls&gt;&lt;/urls&gt;&lt;/record&gt;&lt;/Cite&gt;&lt;/EndNote&gt;</w:instrText>
      </w:r>
      <w:r w:rsidR="00B128D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8" w:tooltip="Weir, 2012 #26" w:history="1">
        <w:r w:rsidR="00352752" w:rsidRPr="008A28D7">
          <w:rPr>
            <w:rFonts w:ascii="Times New Roman" w:eastAsia="宋体" w:hAnsi="Times New Roman"/>
            <w:noProof/>
            <w:color w:val="111111"/>
            <w:sz w:val="20"/>
            <w:szCs w:val="21"/>
          </w:rPr>
          <w:t>38</w:t>
        </w:r>
      </w:hyperlink>
      <w:r w:rsidR="008A28D7" w:rsidRPr="008A28D7">
        <w:rPr>
          <w:rFonts w:ascii="Times New Roman" w:eastAsia="宋体" w:hAnsi="Times New Roman"/>
          <w:noProof/>
          <w:color w:val="111111"/>
          <w:sz w:val="20"/>
          <w:szCs w:val="21"/>
        </w:rPr>
        <w:t>]</w:t>
      </w:r>
      <w:r w:rsidR="00B128DE">
        <w:rPr>
          <w:rFonts w:ascii="Times New Roman" w:eastAsia="宋体" w:hAnsi="Times New Roman"/>
          <w:color w:val="111111"/>
          <w:szCs w:val="21"/>
        </w:rPr>
        <w:fldChar w:fldCharType="end"/>
      </w:r>
      <w:r w:rsidRPr="00686B08">
        <w:rPr>
          <w:rFonts w:ascii="Times New Roman" w:eastAsia="宋体" w:hAnsi="Times New Roman"/>
          <w:color w:val="111111"/>
          <w:szCs w:val="21"/>
        </w:rPr>
        <w:t xml:space="preserve">, the representativeness of the gene pool could influence the efficacy and differentiation of our specific primers, and may not be uniformly applicable to all </w:t>
      </w:r>
      <w:r w:rsidRPr="00686B08">
        <w:rPr>
          <w:rFonts w:ascii="Times New Roman" w:eastAsia="宋体" w:hAnsi="Times New Roman"/>
          <w:color w:val="111111"/>
          <w:szCs w:val="21"/>
        </w:rPr>
        <w:lastRenderedPageBreak/>
        <w:t>strains.</w:t>
      </w:r>
      <w:r>
        <w:rPr>
          <w:rFonts w:ascii="Times New Roman" w:eastAsia="宋体" w:hAnsi="Times New Roman"/>
          <w:color w:val="111111"/>
          <w:szCs w:val="21"/>
        </w:rPr>
        <w:t xml:space="preserve"> </w:t>
      </w:r>
      <w:r w:rsidR="00B77BD6" w:rsidRPr="00B77BD6">
        <w:rPr>
          <w:rFonts w:ascii="Times New Roman" w:eastAsia="宋体" w:hAnsi="Times New Roman"/>
          <w:color w:val="111111"/>
          <w:szCs w:val="21"/>
        </w:rPr>
        <w:t xml:space="preserve">In this study, the Jaccard </w:t>
      </w:r>
      <w:r w:rsidR="006554DD" w:rsidRPr="006554DD">
        <w:rPr>
          <w:rFonts w:ascii="Times New Roman" w:eastAsia="宋体" w:hAnsi="Times New Roman"/>
          <w:color w:val="111111"/>
          <w:szCs w:val="21"/>
        </w:rPr>
        <w:t>coefficient of similarity</w:t>
      </w:r>
      <w:r w:rsidR="00FE4711">
        <w:rPr>
          <w:rFonts w:ascii="Times New Roman" w:eastAsia="宋体" w:hAnsi="Times New Roman" w:hint="eastAsia"/>
          <w:color w:val="111111"/>
          <w:szCs w:val="21"/>
        </w:rPr>
        <w:t>,</w:t>
      </w:r>
      <w:r w:rsidR="00FE4711">
        <w:rPr>
          <w:rFonts w:ascii="Times New Roman" w:eastAsia="宋体" w:hAnsi="Times New Roman"/>
          <w:color w:val="111111"/>
          <w:szCs w:val="21"/>
        </w:rPr>
        <w:t xml:space="preserve"> </w:t>
      </w:r>
      <w:r w:rsidR="00B77BD6" w:rsidRPr="00B77BD6">
        <w:rPr>
          <w:rFonts w:ascii="Times New Roman" w:eastAsia="宋体" w:hAnsi="Times New Roman"/>
          <w:color w:val="111111"/>
          <w:szCs w:val="21"/>
        </w:rPr>
        <w:t xml:space="preserve">for the orthologous clusters of </w:t>
      </w:r>
      <w:r w:rsidR="0024345E" w:rsidRPr="0024345E">
        <w:rPr>
          <w:rFonts w:ascii="Times New Roman" w:eastAsia="宋体" w:hAnsi="Times New Roman" w:hint="eastAsia"/>
          <w:i/>
          <w:iCs/>
          <w:color w:val="111111"/>
          <w:szCs w:val="21"/>
        </w:rPr>
        <w:t>C. gloeosporioides</w:t>
      </w:r>
      <w:r w:rsidR="00B77BD6" w:rsidRPr="00B77BD6">
        <w:rPr>
          <w:rFonts w:ascii="Times New Roman" w:eastAsia="宋体" w:hAnsi="Times New Roman"/>
          <w:color w:val="111111"/>
          <w:szCs w:val="21"/>
        </w:rPr>
        <w:t xml:space="preserve"> was found to be only 0.656,</w:t>
      </w:r>
      <w:r w:rsidR="00F10F74" w:rsidRPr="00F10F74">
        <w:t xml:space="preserve"> </w:t>
      </w:r>
      <w:r w:rsidR="00F10F74" w:rsidRPr="00F10F74">
        <w:rPr>
          <w:rFonts w:ascii="Times New Roman" w:eastAsia="宋体" w:hAnsi="Times New Roman"/>
          <w:color w:val="111111"/>
          <w:szCs w:val="21"/>
        </w:rPr>
        <w:t>also indicates a rich</w:t>
      </w:r>
      <w:r w:rsidR="00B77BD6" w:rsidRPr="00B77BD6">
        <w:rPr>
          <w:rFonts w:ascii="Times New Roman" w:eastAsia="宋体" w:hAnsi="Times New Roman"/>
          <w:color w:val="111111"/>
          <w:szCs w:val="21"/>
        </w:rPr>
        <w:t xml:space="preserve"> intraspecific diversity</w:t>
      </w:r>
      <w:r w:rsidR="00140623">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&lt;EndNote&gt;&lt;Cite&gt;&lt;Author&gt;Liu&lt;/Author&gt;&lt;Year&gt;2022&lt;/Year&gt;&lt;RecNum&gt;27&lt;/RecNum&gt;&lt;DisplayText&gt;&lt;style size="10"&gt;[11]&lt;/style&gt;&lt;/DisplayText&gt;&lt;record&gt;&lt;rec-number&gt;27&lt;/rec-number&gt;&lt;foreign-keys&gt;&lt;key app="EN" db-id="pf0zr5sdvwaseyefxf05etfq0z9spxwfa59s" timestamp="1705649732"&gt;27&lt;/key&gt;&lt;/foreign-keys&gt;&lt;ref-type name="Journal Article"&gt;17&lt;/ref-type&gt;&lt;contributors&gt;&lt;authors&gt;&lt;author&gt;Liu, F&lt;/author&gt;&lt;author&gt;Ma, ZY&lt;/author&gt;&lt;author&gt;Hou, LW&lt;/author&gt;&lt;author&gt;Diao, YZ&lt;/author&gt;&lt;author&gt;Wu, WP&lt;/author&gt;&lt;author&gt;Damm, U&lt;/author&gt;&lt;author&gt;Song, S&lt;/author&gt;&lt;author&gt;Cai, L %J Studies in Mycology&lt;/author&gt;&lt;/authors&gt;&lt;/contributors&gt;&lt;titles&gt;&lt;title&gt;&lt;style face="normal" font="default" size="100%"&gt;Updating Species Diversity of&lt;/style&gt;&lt;style face="italic" font="default" size="100%"&gt; Colletotrichum&lt;/style&gt;&lt;style face="normal" font="default" size="100%"&gt;, with a Phylogenomic Overview&lt;/style&gt;&lt;/title&gt;&lt;/titles&gt;&lt;pages&gt;1-56&lt;/pages&gt;&lt;volume&gt;101&lt;/volume&gt;&lt;number&gt;1&lt;/number&gt;&lt;dates&gt;&lt;year&gt;2022&lt;/year&gt;&lt;/dates&gt;&lt;isbn&gt;0166-0616&lt;/isbn&gt;&lt;urls&gt;&lt;/urls&gt;&lt;/record&gt;&lt;/Cite&gt;&lt;/EndNote&gt;</w:instrText>
      </w:r>
      <w:r w:rsidR="00140623">
        <w:rPr>
          <w:rFonts w:ascii="Times New Roman" w:eastAsia="宋体" w:hAnsi="Times New Roman"/>
          <w:color w:val="111111"/>
          <w:szCs w:val="21"/>
        </w:rPr>
        <w:fldChar w:fldCharType="separate"/>
      </w:r>
      <w:r w:rsidR="00FB0C09" w:rsidRPr="00FB0C09">
        <w:rPr>
          <w:rFonts w:ascii="Times New Roman" w:eastAsia="宋体" w:hAnsi="Times New Roman"/>
          <w:noProof/>
          <w:color w:val="111111"/>
          <w:sz w:val="20"/>
          <w:szCs w:val="21"/>
        </w:rPr>
        <w:t>[</w:t>
      </w:r>
      <w:hyperlink w:anchor="_ENREF_11" w:tooltip="Liu, 2022 #27" w:history="1">
        <w:r w:rsidR="00352752" w:rsidRPr="00FB0C09">
          <w:rPr>
            <w:rFonts w:ascii="Times New Roman" w:eastAsia="宋体" w:hAnsi="Times New Roman"/>
            <w:noProof/>
            <w:color w:val="111111"/>
            <w:sz w:val="20"/>
            <w:szCs w:val="21"/>
          </w:rPr>
          <w:t>11</w:t>
        </w:r>
      </w:hyperlink>
      <w:r w:rsidR="00FB0C09" w:rsidRPr="00FB0C09">
        <w:rPr>
          <w:rFonts w:ascii="Times New Roman" w:eastAsia="宋体" w:hAnsi="Times New Roman"/>
          <w:noProof/>
          <w:color w:val="111111"/>
          <w:sz w:val="20"/>
          <w:szCs w:val="21"/>
        </w:rPr>
        <w:t>]</w:t>
      </w:r>
      <w:r w:rsidR="00140623">
        <w:rPr>
          <w:rFonts w:ascii="Times New Roman" w:eastAsia="宋体" w:hAnsi="Times New Roman"/>
          <w:color w:val="111111"/>
          <w:szCs w:val="21"/>
        </w:rPr>
        <w:fldChar w:fldCharType="end"/>
      </w:r>
      <w:r w:rsidR="00B77BD6" w:rsidRPr="00B77BD6">
        <w:rPr>
          <w:rFonts w:ascii="Times New Roman" w:eastAsia="宋体" w:hAnsi="Times New Roman"/>
          <w:color w:val="111111"/>
          <w:szCs w:val="21"/>
        </w:rPr>
        <w:t xml:space="preserve">. Additionally, each of the 17 orthologous clusters involved genes that comprised merely one to two copies. Notably, the four sets that were ultimately selected are all single-copy, </w:t>
      </w:r>
      <w:r w:rsidR="00140623" w:rsidRPr="00140623">
        <w:rPr>
          <w:rFonts w:ascii="Times New Roman" w:eastAsia="宋体" w:hAnsi="Times New Roman"/>
          <w:color w:val="111111"/>
          <w:szCs w:val="21"/>
        </w:rPr>
        <w:t>being consistent</w:t>
      </w:r>
      <w:r w:rsidR="00B77BD6" w:rsidRPr="00B77BD6">
        <w:rPr>
          <w:rFonts w:ascii="Times New Roman" w:eastAsia="宋体" w:hAnsi="Times New Roman"/>
          <w:color w:val="111111"/>
          <w:szCs w:val="21"/>
        </w:rPr>
        <w:t xml:space="preserve"> with the conventional route of designing molecular markers based on single-copy genes</w:t>
      </w:r>
      <w:r w:rsidR="00336EDE">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&lt;EndNote&gt;&lt;Cite&gt;&lt;Author&gt;Kim&lt;/Author&gt;&lt;Year&gt;2023&lt;/Year&gt;&lt;RecNum&gt;28&lt;/RecNum&gt;&lt;DisplayText&gt;&lt;style size="10"&gt;[39]&lt;/style&gt;&lt;/DisplayText&gt;&lt;record&gt;&lt;rec-number&gt;28&lt;/rec-number&gt;&lt;foreign-keys&gt;&lt;key app="EN" db-id="pf0zr5sdvwaseyefxf05etfq0z9spxwfa59s" timestamp="1705650532"&gt;28&lt;/key&gt;&lt;/foreign-keys&gt;&lt;ref-type name="Journal Article"&gt;17&lt;/ref-type&gt;&lt;contributors&gt;&lt;authors&gt;&lt;author&gt;Kim, Dongwook&lt;/author&gt;&lt;author&gt;Gilchrist, Cameron LM&lt;/author&gt;&lt;author&gt;Chun, Jongsik&lt;/author&gt;&lt;author&gt;Steinegger, Martin %J Nucleic Acids Research&lt;/author&gt;&lt;/authors&gt;&lt;/contributors&gt;&lt;titles&gt;&lt;title&gt;UFCG: Database of Universal Fungal Core Genes and Pipeline for Genome-Wide Phylogenetic Analysis of Fungi&lt;/title&gt;&lt;/titles&gt;&lt;pages&gt;D777-D784&lt;/pages&gt;&lt;volume&gt;51&lt;/volume&gt;&lt;number&gt;D1&lt;/number&gt;&lt;dates&gt;&lt;year&gt;2023&lt;/year&gt;&lt;/dates&gt;&lt;isbn&gt;0305-1048&lt;/isbn&gt;&lt;urls&gt;&lt;/urls&gt;&lt;/record&gt;&lt;/Cite&gt;&lt;/EndNote&gt;</w:instrText>
      </w:r>
      <w:r w:rsidR="00336ED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9" w:tooltip="Kim, 2023 #28" w:history="1">
        <w:r w:rsidR="00352752" w:rsidRPr="008A28D7">
          <w:rPr>
            <w:rFonts w:ascii="Times New Roman" w:eastAsia="宋体" w:hAnsi="Times New Roman"/>
            <w:noProof/>
            <w:color w:val="111111"/>
            <w:sz w:val="20"/>
            <w:szCs w:val="21"/>
          </w:rPr>
          <w:t>39</w:t>
        </w:r>
      </w:hyperlink>
      <w:r w:rsidR="008A28D7" w:rsidRPr="008A28D7">
        <w:rPr>
          <w:rFonts w:ascii="Times New Roman" w:eastAsia="宋体" w:hAnsi="Times New Roman"/>
          <w:noProof/>
          <w:color w:val="111111"/>
          <w:sz w:val="20"/>
          <w:szCs w:val="21"/>
        </w:rPr>
        <w:t>]</w:t>
      </w:r>
      <w:r w:rsidR="00336EDE">
        <w:rPr>
          <w:rFonts w:ascii="Times New Roman" w:eastAsia="宋体" w:hAnsi="Times New Roman"/>
          <w:color w:val="111111"/>
          <w:szCs w:val="21"/>
        </w:rPr>
        <w:fldChar w:fldCharType="end"/>
      </w:r>
      <w:r w:rsidR="00B77BD6" w:rsidRPr="00B77BD6">
        <w:rPr>
          <w:rFonts w:ascii="Times New Roman" w:eastAsia="宋体" w:hAnsi="Times New Roman"/>
          <w:color w:val="111111"/>
          <w:szCs w:val="21"/>
        </w:rPr>
        <w:t>.</w:t>
      </w:r>
      <w:r w:rsidR="00B77BD6">
        <w:rPr>
          <w:rFonts w:ascii="Times New Roman" w:eastAsia="宋体" w:hAnsi="Times New Roman"/>
          <w:color w:val="111111"/>
          <w:szCs w:val="21"/>
        </w:rPr>
        <w:t xml:space="preserve"> </w:t>
      </w:r>
      <w:r w:rsidRPr="00686B08">
        <w:rPr>
          <w:rFonts w:ascii="Times New Roman" w:eastAsia="宋体" w:hAnsi="Times New Roman"/>
          <w:color w:val="111111"/>
          <w:szCs w:val="21"/>
        </w:rPr>
        <w:t xml:space="preserve">Subsequently, expanding on the OrthoFinder-identified </w:t>
      </w:r>
      <w:r w:rsidR="0024345E" w:rsidRPr="0024345E">
        <w:rPr>
          <w:rFonts w:ascii="Times New Roman" w:eastAsia="宋体" w:hAnsi="Times New Roman"/>
          <w:i/>
          <w:iCs/>
          <w:color w:val="111111"/>
          <w:szCs w:val="21"/>
        </w:rPr>
        <w:t>C. gloeosporioides</w:t>
      </w:r>
      <w:r w:rsidRPr="00686B08">
        <w:rPr>
          <w:rFonts w:ascii="Times New Roman" w:eastAsia="宋体" w:hAnsi="Times New Roman"/>
          <w:color w:val="111111"/>
          <w:szCs w:val="21"/>
        </w:rPr>
        <w:t xml:space="preserve">-specific sequences through BLAST sequence alignment, we honed in on nine sequences for primer design. For future related studies, we advocate resequencing the target fungus or employing a </w:t>
      </w:r>
      <w:r>
        <w:rPr>
          <w:rFonts w:ascii="Times New Roman" w:eastAsia="宋体" w:hAnsi="Times New Roman"/>
          <w:color w:val="111111"/>
          <w:szCs w:val="21"/>
        </w:rPr>
        <w:t>more extensive sampling</w:t>
      </w:r>
      <w:r w:rsidRPr="00686B08">
        <w:rPr>
          <w:rFonts w:ascii="Times New Roman" w:eastAsia="宋体" w:hAnsi="Times New Roman"/>
          <w:color w:val="111111"/>
          <w:szCs w:val="21"/>
        </w:rPr>
        <w:t xml:space="preserve"> to enhance </w:t>
      </w:r>
      <w:r w:rsidRPr="002E3721">
        <w:rPr>
          <w:rFonts w:ascii="Times New Roman" w:eastAsia="宋体" w:hAnsi="Times New Roman"/>
          <w:color w:val="111111"/>
          <w:szCs w:val="21"/>
        </w:rPr>
        <w:t>representativeness of the template</w:t>
      </w:r>
      <w:r w:rsidRPr="00686B08">
        <w:rPr>
          <w:rFonts w:ascii="Times New Roman" w:eastAsia="宋体" w:hAnsi="Times New Roman"/>
          <w:color w:val="111111"/>
          <w:szCs w:val="21"/>
        </w:rPr>
        <w:t xml:space="preserve">. Notably, the OrthoFinder-identified </w:t>
      </w:r>
      <w:r w:rsidR="0024345E" w:rsidRPr="0024345E">
        <w:rPr>
          <w:rFonts w:ascii="Times New Roman" w:eastAsia="宋体" w:hAnsi="Times New Roman"/>
          <w:i/>
          <w:iCs/>
          <w:color w:val="111111"/>
          <w:szCs w:val="21"/>
        </w:rPr>
        <w:t>C. gloeosporioides</w:t>
      </w:r>
      <w:r w:rsidRPr="00686B08">
        <w:rPr>
          <w:rFonts w:ascii="Times New Roman" w:eastAsia="宋体" w:hAnsi="Times New Roman"/>
          <w:color w:val="111111"/>
          <w:szCs w:val="21"/>
        </w:rPr>
        <w:t xml:space="preserve">-specific genes might correlate with the pathogen's virulence or adaptability, </w:t>
      </w:r>
      <w:r>
        <w:rPr>
          <w:rFonts w:ascii="Times New Roman" w:eastAsia="宋体" w:hAnsi="Times New Roman"/>
          <w:color w:val="111111"/>
          <w:szCs w:val="21"/>
        </w:rPr>
        <w:t xml:space="preserve">as </w:t>
      </w:r>
      <w:r w:rsidRPr="00686B08">
        <w:rPr>
          <w:rFonts w:ascii="Times New Roman" w:eastAsia="宋体" w:hAnsi="Times New Roman"/>
          <w:color w:val="111111"/>
          <w:szCs w:val="21"/>
        </w:rPr>
        <w:t xml:space="preserve">a </w:t>
      </w:r>
      <w:r>
        <w:rPr>
          <w:rFonts w:ascii="Times New Roman" w:eastAsia="宋体" w:hAnsi="Times New Roman"/>
          <w:color w:val="111111"/>
          <w:szCs w:val="21"/>
        </w:rPr>
        <w:t>basis</w:t>
      </w:r>
      <w:r w:rsidRPr="00686B08">
        <w:rPr>
          <w:rFonts w:ascii="Times New Roman" w:eastAsia="宋体" w:hAnsi="Times New Roman"/>
          <w:color w:val="111111"/>
          <w:szCs w:val="21"/>
        </w:rPr>
        <w:t xml:space="preserve"> warranting further functional and mechanistic exploration</w:t>
      </w:r>
      <w:r w:rsidR="00336EDE">
        <w:rPr>
          <w:rFonts w:ascii="Times New Roman" w:eastAsia="宋体" w:hAnsi="Times New Roman"/>
          <w:color w:val="111111"/>
          <w:szCs w:val="21"/>
        </w:rPr>
        <w:fldChar w:fldCharType="begin"/>
      </w:r>
      <w:r w:rsidR="00352752">
        <w:rPr>
          <w:rFonts w:ascii="Times New Roman" w:eastAsia="宋体" w:hAnsi="Times New Roman"/>
          <w:color w:val="111111"/>
          <w:szCs w:val="21"/>
        </w:rPr>
        <w:instrText xml:space="preserve"> ADDIN EN.CITE &lt;EndNote&gt;&lt;Cite&gt;&lt;Author&gt;Hsieh&lt;/Author&gt;&lt;Year&gt;2022&lt;/Year&gt;&lt;RecNum&gt;30&lt;/RecNum&gt;&lt;DisplayText&gt;&lt;style size="10"&gt;[40]&lt;/style&gt;&lt;/DisplayText&gt;&lt;record&gt;&lt;rec-number&gt;30&lt;/rec-number&gt;&lt;foreign-keys&gt;&lt;key app="EN" db-id="pf0zr5sdvwaseyefxf05etfq0z9spxwfa59s" timestamp="1705650767"&gt;30&lt;/key&gt;&lt;/foreign-keys&gt;&lt;ref-type name="Journal Article"&gt;17&lt;/ref-type&gt;&lt;contributors&gt;&lt;authors&gt;&lt;author&gt;Hsieh, Dai Keng&lt;/author&gt;&lt;author&gt;Chuang, Shu Cheng&lt;/author&gt;&lt;author&gt;Chen, Chun Yi&lt;/author&gt;&lt;author&gt;Chao, Ya Ting&lt;/author&gt;&lt;author&gt;Lu, Mei Yeh Jade&lt;/author&gt;&lt;author&gt;Lee, Miin Huey&lt;/author&gt;&lt;author&gt;Shih, Ming Che %J Frontiers in Microbiology&lt;/author&gt;&lt;/authors&gt;&lt;/contributors&gt;&lt;titles&gt;&lt;title&gt;&lt;style face="normal" font="default" size="100%"&gt;Comparative Genomics of Three &lt;/style&gt;&lt;style face="italic" font="default" size="100%"&gt;Colletotrichum scovillei &lt;/style&gt;&lt;style face="normal" font="default" size="100%"&gt;Strains and Genetic Analysis Revealed Genes Involved in Fungal Growth and Virulence on Chili Pepper&lt;/style&gt;&lt;/title&gt;&lt;/titles&gt;&lt;pages&gt;818291&lt;/pages&gt;&lt;volume&gt;13&lt;/volume&gt;&lt;dates&gt;&lt;year&gt;2022&lt;/year&gt;&lt;/dates&gt;&lt;isbn&gt;1664-302X&lt;/isbn&gt;&lt;urls&gt;&lt;/urls&gt;&lt;/record&gt;&lt;/Cite&gt;&lt;/EndNote&gt;</w:instrText>
      </w:r>
      <w:r w:rsidR="00336EDE">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40" w:tooltip="Hsieh, 2022 #30" w:history="1">
        <w:r w:rsidR="00352752" w:rsidRPr="008A28D7">
          <w:rPr>
            <w:rFonts w:ascii="Times New Roman" w:eastAsia="宋体" w:hAnsi="Times New Roman"/>
            <w:noProof/>
            <w:color w:val="111111"/>
            <w:sz w:val="20"/>
            <w:szCs w:val="21"/>
          </w:rPr>
          <w:t>40</w:t>
        </w:r>
      </w:hyperlink>
      <w:r w:rsidR="008A28D7" w:rsidRPr="008A28D7">
        <w:rPr>
          <w:rFonts w:ascii="Times New Roman" w:eastAsia="宋体" w:hAnsi="Times New Roman"/>
          <w:noProof/>
          <w:color w:val="111111"/>
          <w:sz w:val="20"/>
          <w:szCs w:val="21"/>
        </w:rPr>
        <w:t>]</w:t>
      </w:r>
      <w:r w:rsidR="00336EDE">
        <w:rPr>
          <w:rFonts w:ascii="Times New Roman" w:eastAsia="宋体" w:hAnsi="Times New Roman"/>
          <w:color w:val="111111"/>
          <w:szCs w:val="21"/>
        </w:rPr>
        <w:fldChar w:fldCharType="end"/>
      </w:r>
      <w:r w:rsidRPr="00686B08">
        <w:rPr>
          <w:rFonts w:ascii="Times New Roman" w:eastAsia="宋体" w:hAnsi="Times New Roman"/>
          <w:color w:val="111111"/>
          <w:szCs w:val="21"/>
        </w:rPr>
        <w:t>.</w:t>
      </w:r>
    </w:p>
    <w:p w14:paraId="76263826" w14:textId="37A9CDD9" w:rsidR="00020890" w:rsidRDefault="00020890" w:rsidP="00020890">
      <w:pPr>
        <w:spacing w:line="360" w:lineRule="auto"/>
        <w:ind w:firstLineChars="200" w:firstLine="420"/>
        <w:rPr>
          <w:rFonts w:ascii="Times New Roman" w:eastAsia="宋体" w:hAnsi="Times New Roman"/>
          <w:color w:val="111111"/>
          <w:szCs w:val="21"/>
        </w:rPr>
      </w:pPr>
      <w:r w:rsidRPr="000D57F3">
        <w:rPr>
          <w:rFonts w:ascii="Times New Roman" w:eastAsia="宋体" w:hAnsi="Times New Roman"/>
          <w:color w:val="111111"/>
          <w:szCs w:val="21"/>
        </w:rPr>
        <w:t xml:space="preserve">Achieving specificity is a formidable challenge in </w:t>
      </w:r>
      <w:r>
        <w:rPr>
          <w:rFonts w:ascii="Times New Roman" w:eastAsia="宋体" w:hAnsi="Times New Roman"/>
          <w:color w:val="111111"/>
          <w:szCs w:val="21"/>
        </w:rPr>
        <w:t>designing</w:t>
      </w:r>
      <w:r w:rsidRPr="000D57F3">
        <w:rPr>
          <w:rFonts w:ascii="Times New Roman" w:eastAsia="宋体" w:hAnsi="Times New Roman"/>
          <w:color w:val="111111"/>
          <w:szCs w:val="21"/>
        </w:rPr>
        <w:t xml:space="preserve"> specific molecular markers for </w:t>
      </w:r>
      <w:r w:rsidR="0024345E" w:rsidRPr="0024345E">
        <w:rPr>
          <w:rFonts w:ascii="Times New Roman" w:eastAsia="宋体" w:hAnsi="Times New Roman"/>
          <w:i/>
          <w:iCs/>
          <w:color w:val="111111"/>
          <w:szCs w:val="21"/>
        </w:rPr>
        <w:t>C. gloeosporioides</w:t>
      </w:r>
      <w:r w:rsidR="004C1233" w:rsidRPr="004C1233">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&lt;EndNote&gt;&lt;Cite&gt;&lt;Author&gt;Al-Ahmad&lt;/Author&gt;&lt;Year&gt;2014&lt;/Year&gt;&lt;RecNum&gt;31&lt;/RecNum&gt;&lt;DisplayText&gt;&lt;style size="10"&gt;[41]&lt;/style&gt;&lt;/DisplayText&gt;&lt;record&gt;&lt;rec-number&gt;31&lt;/rec-number&gt;&lt;foreign-keys&gt;&lt;key app="EN" db-id="pf0zr5sdvwaseyefxf05etfq0z9spxwfa59s" timestamp="1705650968"&gt;31&lt;/key&gt;&lt;key app="ENWeb" db-id=""&gt;0&lt;/key&gt;&lt;/foreign-keys&gt;&lt;ref-type name="Journal Article"&gt;17&lt;/ref-type&gt;&lt;contributors&gt;&lt;authors&gt;&lt;author&gt;Al-Ahmad, Ali&lt;/author&gt;&lt;author&gt;Mosca, Saveria&lt;/author&gt;&lt;author&gt;Li Destri Nicosia, Maria G.&lt;/author&gt;&lt;author&gt;Cacciola, Santa O.&lt;/author&gt;&lt;author&gt;Schena, Leonardo&lt;/author&gt;&lt;/authors&gt;&lt;/contributors&gt;&lt;titles&gt;&lt;title&gt;&lt;style face="normal" font="default" size="100%"&gt;Molecular Analysis of &lt;/style&gt;&lt;style face="italic" font="default" size="100%"&gt;Colletotrichum&lt;/style&gt;&lt;style face="normal" font="default" size="100%"&gt; Species in the Carposphere and Phyllosphere of Olive&lt;/style&gt;&lt;/title&gt;&lt;secondary-title&gt;PLoS ONE&lt;/secondary-title&gt;&lt;/titles&gt;&lt;periodical&gt;&lt;full-title&gt;PLoS ONE&lt;/full-title&gt;&lt;/periodical&gt;&lt;volume&gt;9&lt;/volume&gt;&lt;number&gt;12&lt;/number&gt;&lt;section&gt;e114031&lt;/section&gt;&lt;dates&gt;&lt;year&gt;2014&lt;/year&gt;&lt;/dates&gt;&lt;isbn&gt;1932-6203&lt;/isbn&gt;&lt;urls&gt;&lt;/urls&gt;&lt;electronic-resource-num&gt;10.1371/journal.pone.0114031&lt;/electronic-resource-num&gt;&lt;/record&gt;&lt;/Cite&gt;&lt;/EndNote&gt;</w:instrText>
      </w:r>
      <w:r w:rsidR="004C1233" w:rsidRPr="004C1233">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41" w:tooltip="Al-Ahmad, 2014 #31" w:history="1">
        <w:r w:rsidR="00352752" w:rsidRPr="008A28D7">
          <w:rPr>
            <w:rFonts w:ascii="Times New Roman" w:eastAsia="宋体" w:hAnsi="Times New Roman"/>
            <w:noProof/>
            <w:color w:val="111111"/>
            <w:sz w:val="20"/>
            <w:szCs w:val="21"/>
          </w:rPr>
          <w:t>41</w:t>
        </w:r>
      </w:hyperlink>
      <w:r w:rsidR="008A28D7" w:rsidRPr="008A28D7">
        <w:rPr>
          <w:rFonts w:ascii="Times New Roman" w:eastAsia="宋体" w:hAnsi="Times New Roman"/>
          <w:noProof/>
          <w:color w:val="111111"/>
          <w:sz w:val="20"/>
          <w:szCs w:val="21"/>
        </w:rPr>
        <w:t>]</w:t>
      </w:r>
      <w:r w:rsidR="004C1233" w:rsidRPr="004C1233">
        <w:rPr>
          <w:rFonts w:ascii="Times New Roman" w:eastAsia="宋体" w:hAnsi="Times New Roman"/>
          <w:color w:val="111111"/>
          <w:szCs w:val="21"/>
        </w:rPr>
        <w:fldChar w:fldCharType="end"/>
      </w:r>
      <w:r>
        <w:rPr>
          <w:rFonts w:ascii="Times New Roman" w:eastAsia="宋体" w:hAnsi="Times New Roman"/>
          <w:color w:val="111111"/>
          <w:szCs w:val="21"/>
        </w:rPr>
        <w:t>.</w:t>
      </w:r>
      <w:r w:rsidRPr="0008233E">
        <w:t xml:space="preserve"> </w:t>
      </w:r>
      <w:r>
        <w:rPr>
          <w:rFonts w:ascii="Times New Roman" w:eastAsia="宋体" w:hAnsi="Times New Roman"/>
          <w:color w:val="111111"/>
          <w:szCs w:val="21"/>
        </w:rPr>
        <w:t>Therefore</w:t>
      </w:r>
      <w:r w:rsidRPr="0008233E">
        <w:rPr>
          <w:rFonts w:ascii="Times New Roman" w:eastAsia="宋体" w:hAnsi="Times New Roman"/>
          <w:color w:val="111111"/>
          <w:szCs w:val="21"/>
        </w:rPr>
        <w:t xml:space="preserve">, </w:t>
      </w:r>
      <w:r w:rsidR="004C1233">
        <w:rPr>
          <w:rFonts w:ascii="Times New Roman" w:eastAsia="宋体" w:hAnsi="Times New Roman"/>
          <w:color w:val="111111"/>
          <w:szCs w:val="21"/>
        </w:rPr>
        <w:t>d</w:t>
      </w:r>
      <w:r w:rsidRPr="00050DEF">
        <w:rPr>
          <w:rFonts w:ascii="Times New Roman" w:eastAsia="宋体" w:hAnsi="Times New Roman"/>
          <w:color w:val="111111"/>
          <w:szCs w:val="21"/>
        </w:rPr>
        <w:t xml:space="preserve">ifferent strains and sources of </w:t>
      </w:r>
      <w:r w:rsidR="0024345E" w:rsidRPr="0024345E">
        <w:rPr>
          <w:rFonts w:ascii="Times New Roman" w:eastAsia="宋体" w:hAnsi="Times New Roman"/>
          <w:i/>
          <w:iCs/>
          <w:color w:val="111111"/>
          <w:szCs w:val="21"/>
        </w:rPr>
        <w:t>C. gloeosporioides</w:t>
      </w:r>
      <w:r w:rsidRPr="00050DEF">
        <w:rPr>
          <w:rFonts w:ascii="Times New Roman" w:eastAsia="宋体" w:hAnsi="Times New Roman"/>
          <w:color w:val="111111"/>
          <w:szCs w:val="21"/>
        </w:rPr>
        <w:t xml:space="preserve">, closely related species within the </w:t>
      </w:r>
      <w:r w:rsidR="0024345E" w:rsidRPr="0024345E">
        <w:rPr>
          <w:rFonts w:ascii="Times New Roman" w:eastAsia="宋体" w:hAnsi="Times New Roman"/>
          <w:i/>
          <w:iCs/>
          <w:color w:val="111111"/>
          <w:szCs w:val="21"/>
        </w:rPr>
        <w:t>Colletotrichum</w:t>
      </w:r>
      <w:r w:rsidRPr="00050DEF">
        <w:rPr>
          <w:rFonts w:ascii="Times New Roman" w:eastAsia="宋体" w:hAnsi="Times New Roman"/>
          <w:color w:val="111111"/>
          <w:szCs w:val="21"/>
        </w:rPr>
        <w:t xml:space="preserve"> spp. and other pathogenic fungal species commonly found worldwide, which were used as materials for identification tests</w:t>
      </w:r>
      <w:r>
        <w:rPr>
          <w:rFonts w:ascii="Times New Roman" w:eastAsia="宋体" w:hAnsi="Times New Roman" w:hint="eastAsia"/>
          <w:color w:val="111111"/>
          <w:szCs w:val="21"/>
        </w:rPr>
        <w:t>.</w:t>
      </w:r>
      <w:r w:rsidRPr="00050DEF">
        <w:t xml:space="preserve"> </w:t>
      </w:r>
      <w:r w:rsidRPr="00050DEF">
        <w:rPr>
          <w:rFonts w:ascii="Times New Roman" w:eastAsia="宋体" w:hAnsi="Times New Roman"/>
          <w:color w:val="111111"/>
          <w:szCs w:val="21"/>
        </w:rPr>
        <w:t xml:space="preserve">They represent the three </w:t>
      </w:r>
      <w:r>
        <w:rPr>
          <w:rFonts w:ascii="Times New Roman" w:eastAsia="宋体" w:hAnsi="Times New Roman"/>
          <w:color w:val="111111"/>
          <w:szCs w:val="21"/>
        </w:rPr>
        <w:t>typ</w:t>
      </w:r>
      <w:r w:rsidRPr="00050DEF">
        <w:rPr>
          <w:rFonts w:ascii="Times New Roman" w:eastAsia="宋体" w:hAnsi="Times New Roman"/>
          <w:color w:val="111111"/>
          <w:szCs w:val="21"/>
        </w:rPr>
        <w:t>es of pathogens that need to be distinguished the most.</w:t>
      </w:r>
      <w:r w:rsidRPr="007219A2">
        <w:t xml:space="preserve"> </w:t>
      </w:r>
      <w:r w:rsidRPr="007219A2">
        <w:rPr>
          <w:rFonts w:ascii="Times New Roman" w:eastAsia="宋体" w:hAnsi="Times New Roman"/>
          <w:color w:val="111111"/>
          <w:szCs w:val="21"/>
        </w:rPr>
        <w:t>Five of the primer pairs we designed for the nine groups of genes mentioned above did not show good species specificity, which was firstly caused by the low annealing temperature. In addition, it may be related to horizontal gene transfer and convergent evolution among pathogenic fungi</w:t>
      </w:r>
      <w:r w:rsidR="004C1233">
        <w:rPr>
          <w:rFonts w:ascii="Times New Roman" w:eastAsia="宋体" w:hAnsi="Times New Roman"/>
          <w:color w:val="111111"/>
          <w:szCs w:val="21"/>
        </w:rPr>
        <w:fldChar w:fldCharType="begin">
          <w:fldData xml:space="preserve">PEVuZE5vdGU+PENpdGU+PEF1dGhvcj5RaXU8L0F1dGhvcj48WWVhcj4yMDE2PC9ZZWFyPjxSZWNO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</w:fldData>
        </w:fldChar>
      </w:r>
      <w:r w:rsidR="0078416B">
        <w:rPr>
          <w:rFonts w:ascii="Times New Roman" w:eastAsia="宋体" w:hAnsi="Times New Roman"/>
          <w:color w:val="111111"/>
          <w:szCs w:val="21"/>
        </w:rPr>
        <w:instrText xml:space="preserve"> ADDIN EN.CITE </w:instrText>
      </w:r>
      <w:r w:rsidR="0078416B">
        <w:rPr>
          <w:rFonts w:ascii="Times New Roman" w:eastAsia="宋体" w:hAnsi="Times New Roman"/>
          <w:color w:val="111111"/>
          <w:szCs w:val="21"/>
        </w:rPr>
        <w:fldChar w:fldCharType="begin">
          <w:fldData xml:space="preserve">PEVuZE5vdGU+PENpdGU+PEF1dGhvcj5RaXU8L0F1dGhvcj48WWVhcj4yMDE2PC9ZZWFyPjxSZWNO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</w:fldData>
        </w:fldChar>
      </w:r>
      <w:r w:rsidR="0078416B">
        <w:rPr>
          <w:rFonts w:ascii="Times New Roman" w:eastAsia="宋体" w:hAnsi="Times New Roman"/>
          <w:color w:val="111111"/>
          <w:szCs w:val="21"/>
        </w:rPr>
        <w:instrText xml:space="preserve"> ADDIN EN.CITE.DATA </w:instrText>
      </w:r>
      <w:r w:rsidR="0078416B">
        <w:rPr>
          <w:rFonts w:ascii="Times New Roman" w:eastAsia="宋体" w:hAnsi="Times New Roman"/>
          <w:color w:val="111111"/>
          <w:szCs w:val="21"/>
        </w:rPr>
      </w:r>
      <w:r w:rsidR="0078416B">
        <w:rPr>
          <w:rFonts w:ascii="Times New Roman" w:eastAsia="宋体" w:hAnsi="Times New Roman"/>
          <w:color w:val="111111"/>
          <w:szCs w:val="21"/>
        </w:rPr>
        <w:fldChar w:fldCharType="end"/>
      </w:r>
      <w:r w:rsidR="004C1233">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36" w:tooltip="Qiu, 2016 #2" w:history="1">
        <w:r w:rsidR="00352752" w:rsidRPr="008A28D7">
          <w:rPr>
            <w:rFonts w:ascii="Times New Roman" w:eastAsia="宋体" w:hAnsi="Times New Roman"/>
            <w:noProof/>
            <w:color w:val="111111"/>
            <w:sz w:val="20"/>
            <w:szCs w:val="21"/>
          </w:rPr>
          <w:t>36</w:t>
        </w:r>
      </w:hyperlink>
      <w:r w:rsidR="008A28D7" w:rsidRPr="008A28D7">
        <w:rPr>
          <w:rFonts w:ascii="Times New Roman" w:eastAsia="宋体" w:hAnsi="Times New Roman"/>
          <w:noProof/>
          <w:color w:val="111111"/>
          <w:sz w:val="20"/>
          <w:szCs w:val="21"/>
        </w:rPr>
        <w:t>]</w:t>
      </w:r>
      <w:r w:rsidR="004C1233">
        <w:rPr>
          <w:rFonts w:ascii="Times New Roman" w:eastAsia="宋体" w:hAnsi="Times New Roman"/>
          <w:color w:val="111111"/>
          <w:szCs w:val="21"/>
        </w:rPr>
        <w:fldChar w:fldCharType="end"/>
      </w:r>
      <w:r w:rsidRPr="007219A2">
        <w:rPr>
          <w:rFonts w:ascii="Times New Roman" w:eastAsia="宋体" w:hAnsi="Times New Roman"/>
          <w:color w:val="111111"/>
          <w:szCs w:val="21"/>
        </w:rPr>
        <w:t>.</w:t>
      </w:r>
      <w:r w:rsidRPr="007219A2">
        <w:t xml:space="preserve"> </w:t>
      </w:r>
      <w:r w:rsidRPr="007219A2">
        <w:rPr>
          <w:rFonts w:ascii="Times New Roman" w:eastAsia="宋体" w:hAnsi="Times New Roman"/>
          <w:color w:val="111111"/>
          <w:szCs w:val="21"/>
        </w:rPr>
        <w:t>The results of the study showed that the four primer pairs finally selected had species-level specificity</w:t>
      </w:r>
      <w:r>
        <w:rPr>
          <w:rFonts w:ascii="Times New Roman" w:eastAsia="宋体" w:hAnsi="Times New Roman"/>
          <w:color w:val="111111"/>
          <w:szCs w:val="21"/>
        </w:rPr>
        <w:t xml:space="preserve"> </w:t>
      </w:r>
      <w:r w:rsidRPr="0008233E">
        <w:rPr>
          <w:rFonts w:ascii="Times New Roman" w:eastAsia="宋体" w:hAnsi="Times New Roman"/>
          <w:color w:val="111111"/>
          <w:szCs w:val="21"/>
        </w:rPr>
        <w:t xml:space="preserve">and were able to specifically identify </w:t>
      </w:r>
      <w:r w:rsidR="0024345E" w:rsidRPr="0024345E">
        <w:rPr>
          <w:rFonts w:ascii="Times New Roman" w:eastAsia="宋体" w:hAnsi="Times New Roman"/>
          <w:i/>
          <w:iCs/>
          <w:color w:val="111111"/>
          <w:szCs w:val="21"/>
        </w:rPr>
        <w:t>C. gloeosporioides</w:t>
      </w:r>
      <w:r w:rsidRPr="0008233E">
        <w:rPr>
          <w:rFonts w:ascii="Times New Roman" w:eastAsia="宋体" w:hAnsi="Times New Roman"/>
          <w:i/>
          <w:iCs/>
          <w:color w:val="111111"/>
          <w:szCs w:val="21"/>
        </w:rPr>
        <w:t xml:space="preserve"> </w:t>
      </w:r>
      <w:r w:rsidRPr="0008233E">
        <w:rPr>
          <w:rFonts w:ascii="Times New Roman" w:eastAsia="宋体" w:hAnsi="Times New Roman"/>
          <w:color w:val="111111"/>
          <w:szCs w:val="21"/>
        </w:rPr>
        <w:t>from different sources.</w:t>
      </w:r>
    </w:p>
    <w:p w14:paraId="33450450" w14:textId="77777777" w:rsidR="00020890" w:rsidRPr="000D57F3" w:rsidRDefault="00020890" w:rsidP="00020890">
      <w:pPr>
        <w:spacing w:line="360" w:lineRule="auto"/>
        <w:ind w:firstLineChars="200" w:firstLine="420"/>
        <w:rPr>
          <w:rFonts w:ascii="Times New Roman" w:eastAsia="宋体" w:hAnsi="Times New Roman"/>
          <w:color w:val="111111"/>
          <w:szCs w:val="21"/>
        </w:rPr>
      </w:pPr>
      <w:r w:rsidRPr="000D57F3">
        <w:rPr>
          <w:rFonts w:ascii="Times New Roman" w:eastAsia="宋体" w:hAnsi="Times New Roman"/>
          <w:color w:val="111111"/>
          <w:szCs w:val="21"/>
        </w:rPr>
        <w:t xml:space="preserve">Our results </w:t>
      </w:r>
      <w:r>
        <w:rPr>
          <w:rFonts w:ascii="Times New Roman" w:eastAsia="宋体" w:hAnsi="Times New Roman"/>
          <w:color w:val="111111"/>
          <w:szCs w:val="21"/>
        </w:rPr>
        <w:t>showed</w:t>
      </w:r>
      <w:r w:rsidRPr="000D57F3">
        <w:rPr>
          <w:rFonts w:ascii="Times New Roman" w:eastAsia="宋体" w:hAnsi="Times New Roman"/>
          <w:color w:val="111111"/>
          <w:szCs w:val="21"/>
        </w:rPr>
        <w:t xml:space="preserve"> that the primers Cg-OG0034840-F1/R1 and Cg-OG0034823-F1/R1 exhibit exceptional sensitivity with a detection threshold of 0.1 ng/μL. These primers produced sharp, discrete bands at this concentration, </w:t>
      </w:r>
      <w:r w:rsidRPr="004A05CA">
        <w:rPr>
          <w:rFonts w:ascii="Times New Roman" w:eastAsia="宋体" w:hAnsi="Times New Roman" w:hint="eastAsia"/>
          <w:szCs w:val="21"/>
        </w:rPr>
        <w:t>may</w:t>
      </w:r>
      <w:r w:rsidRPr="004A05CA">
        <w:rPr>
          <w:rFonts w:ascii="Times New Roman" w:eastAsia="宋体" w:hAnsi="Times New Roman"/>
          <w:szCs w:val="21"/>
        </w:rPr>
        <w:t xml:space="preserve"> attributed</w:t>
      </w:r>
      <w:r w:rsidRPr="00BD2D5D">
        <w:rPr>
          <w:rFonts w:ascii="Times New Roman" w:eastAsia="宋体" w:hAnsi="Times New Roman"/>
          <w:szCs w:val="21"/>
        </w:rPr>
        <w:t xml:space="preserve"> to </w:t>
      </w:r>
      <w:r w:rsidRPr="004A05CA">
        <w:rPr>
          <w:rFonts w:ascii="Times New Roman" w:eastAsia="宋体" w:hAnsi="Times New Roman"/>
          <w:szCs w:val="21"/>
        </w:rPr>
        <w:t>th</w:t>
      </w:r>
      <w:r w:rsidRPr="000D57F3">
        <w:rPr>
          <w:rFonts w:ascii="Times New Roman" w:eastAsia="宋体" w:hAnsi="Times New Roman"/>
          <w:color w:val="111111"/>
          <w:szCs w:val="21"/>
        </w:rPr>
        <w:t xml:space="preserve">eir compact sequence and reduced annealing temperature </w:t>
      </w:r>
      <w:r>
        <w:rPr>
          <w:rFonts w:ascii="Times New Roman" w:eastAsia="宋体" w:hAnsi="Times New Roman"/>
          <w:color w:val="111111"/>
          <w:szCs w:val="21"/>
        </w:rPr>
        <w:t>which yielded</w:t>
      </w:r>
      <w:r w:rsidRPr="000D57F3">
        <w:rPr>
          <w:rFonts w:ascii="Times New Roman" w:eastAsia="宋体" w:hAnsi="Times New Roman"/>
          <w:color w:val="111111"/>
          <w:szCs w:val="21"/>
        </w:rPr>
        <w:t xml:space="preserve"> higher amplification efficiencies.</w:t>
      </w:r>
      <w:r w:rsidRPr="000D57F3">
        <w:rPr>
          <w:rFonts w:ascii="Times New Roman" w:eastAsia="宋体" w:hAnsi="Times New Roman" w:hint="eastAsia"/>
          <w:color w:val="111111"/>
          <w:szCs w:val="21"/>
        </w:rPr>
        <w:t xml:space="preserve"> </w:t>
      </w:r>
      <w:r w:rsidRPr="004F78B7">
        <w:rPr>
          <w:rFonts w:ascii="Times New Roman" w:eastAsia="宋体" w:hAnsi="Times New Roman"/>
          <w:color w:val="111111"/>
          <w:szCs w:val="21"/>
        </w:rPr>
        <w:t>In contrast, the detection limit of the other two primer pairs was only 1 ng/μL, due to their higher annealing temperature and easier formation of secondary structures in the Cg-OG0034811-F2 primer, but they can still be used as an alternative for specific detection.</w:t>
      </w:r>
    </w:p>
    <w:p w14:paraId="79C34A4D" w14:textId="19764B14" w:rsidR="00020890" w:rsidRDefault="00020890" w:rsidP="00020890">
      <w:pPr>
        <w:spacing w:line="360" w:lineRule="auto"/>
        <w:ind w:firstLineChars="200" w:firstLine="420"/>
        <w:rPr>
          <w:rFonts w:ascii="Times New Roman" w:eastAsia="宋体" w:hAnsi="Times New Roman"/>
          <w:color w:val="111111"/>
          <w:szCs w:val="21"/>
        </w:rPr>
      </w:pPr>
      <w:r w:rsidRPr="000D57F3">
        <w:rPr>
          <w:rFonts w:ascii="Times New Roman" w:eastAsia="宋体" w:hAnsi="Times New Roman"/>
          <w:color w:val="111111"/>
          <w:szCs w:val="21"/>
        </w:rPr>
        <w:t xml:space="preserve">Using the rapid diagnostic method established in this study to detect the leaves in the simulated inoculation experiment, it was found that the leaves inoculated with </w:t>
      </w:r>
      <w:r w:rsidR="0024345E" w:rsidRPr="0024345E">
        <w:rPr>
          <w:rFonts w:ascii="Times New Roman" w:eastAsia="宋体" w:hAnsi="Times New Roman"/>
          <w:i/>
          <w:iCs/>
          <w:color w:val="111111"/>
          <w:szCs w:val="21"/>
        </w:rPr>
        <w:t>C. gloeosporioides</w:t>
      </w:r>
      <w:r w:rsidRPr="000D57F3">
        <w:rPr>
          <w:rFonts w:ascii="Times New Roman" w:eastAsia="宋体" w:hAnsi="Times New Roman"/>
          <w:color w:val="111111"/>
          <w:szCs w:val="21"/>
        </w:rPr>
        <w:t xml:space="preserve"> strain </w:t>
      </w:r>
      <w:r w:rsidRPr="000D57F3">
        <w:rPr>
          <w:rFonts w:ascii="Times New Roman" w:eastAsia="宋体" w:hAnsi="Times New Roman"/>
          <w:color w:val="111111"/>
          <w:szCs w:val="21"/>
        </w:rPr>
        <w:lastRenderedPageBreak/>
        <w:t xml:space="preserve">CgDa01 were able to detect positive results on the first day of incubation, when the leaves did not yet have any obvious external symptoms, which was consistent with previous studies. Therefore, </w:t>
      </w:r>
      <w:r w:rsidRPr="00787AB8">
        <w:rPr>
          <w:rFonts w:ascii="Times New Roman" w:eastAsia="宋体" w:hAnsi="Times New Roman"/>
          <w:szCs w:val="21"/>
        </w:rPr>
        <w:t>our approach has the capability to identify the disease-causing fungi in the asymptomatic parts</w:t>
      </w:r>
      <w:r w:rsidRPr="000D57F3">
        <w:rPr>
          <w:rFonts w:ascii="Times New Roman" w:eastAsia="宋体" w:hAnsi="Times New Roman"/>
          <w:color w:val="111111"/>
          <w:szCs w:val="21"/>
        </w:rPr>
        <w:t xml:space="preserve">, which can provide an effective means for the early diagnosis of </w:t>
      </w:r>
      <w:r>
        <w:rPr>
          <w:rFonts w:ascii="Times New Roman" w:eastAsia="宋体" w:hAnsi="Times New Roman" w:hint="eastAsia"/>
          <w:color w:val="111111"/>
          <w:szCs w:val="21"/>
        </w:rPr>
        <w:t>yam</w:t>
      </w:r>
      <w:r>
        <w:rPr>
          <w:rFonts w:ascii="Times New Roman" w:eastAsia="宋体" w:hAnsi="Times New Roman"/>
          <w:color w:val="111111"/>
          <w:szCs w:val="21"/>
        </w:rPr>
        <w:t xml:space="preserve"> </w:t>
      </w:r>
      <w:r w:rsidRPr="000D57F3">
        <w:rPr>
          <w:rFonts w:ascii="Times New Roman" w:eastAsia="宋体" w:hAnsi="Times New Roman"/>
          <w:color w:val="111111"/>
          <w:szCs w:val="21"/>
        </w:rPr>
        <w:t xml:space="preserve">anthracnose, </w:t>
      </w:r>
      <w:r>
        <w:rPr>
          <w:rFonts w:ascii="Times New Roman" w:eastAsia="宋体" w:hAnsi="Times New Roman"/>
          <w:color w:val="111111"/>
          <w:szCs w:val="21"/>
        </w:rPr>
        <w:t>that</w:t>
      </w:r>
      <w:r w:rsidRPr="000D57F3">
        <w:rPr>
          <w:rFonts w:ascii="Times New Roman" w:eastAsia="宋体" w:hAnsi="Times New Roman"/>
          <w:color w:val="111111"/>
          <w:szCs w:val="21"/>
        </w:rPr>
        <w:t xml:space="preserve"> is conducive to the reduction of the spread of the disease and the improvement of the yield and quality of </w:t>
      </w:r>
      <w:r>
        <w:rPr>
          <w:rFonts w:ascii="Times New Roman" w:eastAsia="宋体" w:hAnsi="Times New Roman"/>
          <w:color w:val="111111"/>
          <w:szCs w:val="21"/>
        </w:rPr>
        <w:t xml:space="preserve">greater </w:t>
      </w:r>
      <w:r w:rsidRPr="000D57F3">
        <w:rPr>
          <w:rFonts w:ascii="Times New Roman" w:eastAsia="宋体" w:hAnsi="Times New Roman"/>
          <w:color w:val="111111"/>
          <w:szCs w:val="21"/>
        </w:rPr>
        <w:t>yam.</w:t>
      </w:r>
      <w:r w:rsidRPr="000D57F3" w:rsidDel="000D57F3">
        <w:rPr>
          <w:rFonts w:ascii="Times New Roman" w:eastAsia="宋体" w:hAnsi="Times New Roman"/>
          <w:color w:val="111111"/>
          <w:szCs w:val="21"/>
        </w:rPr>
        <w:t xml:space="preserve"> </w:t>
      </w:r>
      <w:r w:rsidRPr="007500D2">
        <w:rPr>
          <w:rFonts w:ascii="Times New Roman" w:eastAsia="宋体" w:hAnsi="Times New Roman"/>
          <w:color w:val="111111"/>
          <w:szCs w:val="21"/>
        </w:rPr>
        <w:t xml:space="preserve">Currently, methods for identifying </w:t>
      </w:r>
      <w:r w:rsidR="0024345E" w:rsidRPr="0024345E">
        <w:rPr>
          <w:rFonts w:ascii="Times New Roman" w:eastAsia="宋体" w:hAnsi="Times New Roman"/>
          <w:i/>
          <w:iCs/>
          <w:color w:val="111111"/>
          <w:szCs w:val="21"/>
        </w:rPr>
        <w:t>C. gloeosporioides</w:t>
      </w:r>
      <w:r w:rsidRPr="007500D2">
        <w:rPr>
          <w:rFonts w:ascii="Times New Roman" w:eastAsia="宋体" w:hAnsi="Times New Roman"/>
          <w:color w:val="111111"/>
          <w:szCs w:val="21"/>
        </w:rPr>
        <w:t xml:space="preserve"> and its close relatives can be technically divided into two main categories: microscopic detection techniques based on the morphology of the organism and detection techniques based on PCR amplification of nucleic acid sequences. Because morphological identification is </w:t>
      </w:r>
      <w:r>
        <w:rPr>
          <w:rFonts w:ascii="Times New Roman" w:eastAsia="宋体" w:hAnsi="Times New Roman"/>
          <w:color w:val="111111"/>
          <w:szCs w:val="21"/>
        </w:rPr>
        <w:t>easily</w:t>
      </w:r>
      <w:r w:rsidRPr="007500D2">
        <w:rPr>
          <w:rFonts w:ascii="Times New Roman" w:eastAsia="宋体" w:hAnsi="Times New Roman"/>
          <w:color w:val="111111"/>
          <w:szCs w:val="21"/>
        </w:rPr>
        <w:t xml:space="preserve"> influenced by environmental factors, the latter is more used</w:t>
      </w:r>
      <w:r>
        <w:rPr>
          <w:rFonts w:ascii="Times New Roman" w:eastAsia="宋体" w:hAnsi="Times New Roman"/>
          <w:color w:val="111111"/>
          <w:szCs w:val="21"/>
        </w:rPr>
        <w:t xml:space="preserve"> nowadays</w:t>
      </w:r>
      <w:r w:rsidRPr="007500D2">
        <w:rPr>
          <w:rFonts w:ascii="Times New Roman" w:eastAsia="宋体" w:hAnsi="Times New Roman"/>
          <w:color w:val="111111"/>
          <w:szCs w:val="21"/>
        </w:rPr>
        <w:t xml:space="preserve">. In the </w:t>
      </w:r>
      <w:r>
        <w:rPr>
          <w:rFonts w:ascii="Times New Roman" w:eastAsia="宋体" w:hAnsi="Times New Roman"/>
          <w:color w:val="111111"/>
          <w:szCs w:val="21"/>
        </w:rPr>
        <w:t>host</w:t>
      </w:r>
      <w:r w:rsidRPr="007500D2">
        <w:rPr>
          <w:rFonts w:ascii="Times New Roman" w:eastAsia="宋体" w:hAnsi="Times New Roman"/>
          <w:color w:val="111111"/>
          <w:szCs w:val="21"/>
        </w:rPr>
        <w:t xml:space="preserve"> </w:t>
      </w:r>
      <w:r>
        <w:rPr>
          <w:rFonts w:ascii="Times New Roman" w:eastAsia="宋体" w:hAnsi="Times New Roman"/>
          <w:color w:val="111111"/>
          <w:szCs w:val="21"/>
        </w:rPr>
        <w:t xml:space="preserve">greater </w:t>
      </w:r>
      <w:r w:rsidRPr="007500D2">
        <w:rPr>
          <w:rFonts w:ascii="Times New Roman" w:eastAsia="宋体" w:hAnsi="Times New Roman"/>
          <w:color w:val="111111"/>
          <w:szCs w:val="21"/>
        </w:rPr>
        <w:t xml:space="preserve">yam, Mithun Raj et al. previously used nested PCR </w:t>
      </w:r>
      <w:r w:rsidRPr="004A05CA">
        <w:rPr>
          <w:rFonts w:ascii="Times New Roman" w:eastAsia="宋体" w:hAnsi="Times New Roman"/>
          <w:color w:val="111111"/>
          <w:szCs w:val="21"/>
        </w:rPr>
        <w:t xml:space="preserve">to detect </w:t>
      </w:r>
      <w:r w:rsidR="0024345E" w:rsidRPr="0024345E">
        <w:rPr>
          <w:rFonts w:ascii="Times New Roman" w:eastAsia="宋体" w:hAnsi="Times New Roman"/>
          <w:i/>
          <w:iCs/>
          <w:color w:val="111111"/>
          <w:szCs w:val="21"/>
        </w:rPr>
        <w:t>C. gloeosporioides</w:t>
      </w:r>
      <w:r>
        <w:rPr>
          <w:rFonts w:ascii="Times New Roman" w:eastAsia="宋体" w:hAnsi="Times New Roman"/>
          <w:color w:val="111111"/>
          <w:szCs w:val="21"/>
        </w:rPr>
        <w:t xml:space="preserve"> limit of </w:t>
      </w:r>
      <w:r w:rsidRPr="007500D2">
        <w:rPr>
          <w:rFonts w:ascii="Times New Roman" w:eastAsia="宋体" w:hAnsi="Times New Roman"/>
          <w:color w:val="111111"/>
          <w:szCs w:val="21"/>
        </w:rPr>
        <w:t>200 fg/μL</w:t>
      </w:r>
      <w:r w:rsidR="004C1233">
        <w:rPr>
          <w:rFonts w:ascii="Times New Roman" w:eastAsia="宋体" w:hAnsi="Times New Roman"/>
          <w:color w:val="111111"/>
          <w:szCs w:val="21"/>
        </w:rPr>
        <w:fldChar w:fldCharType="begin">
          <w:fldData xml:space="preserve">PEVuZE5vdGU+PENpdGU+PEF1dGhvcj5SYWo8L0F1dGhvcj48WWVhcj4yMDEyPC9ZZWFyPjxSZWNO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</w:fldData>
        </w:fldChar>
      </w:r>
      <w:r w:rsidR="0078416B">
        <w:rPr>
          <w:rFonts w:ascii="Times New Roman" w:eastAsia="宋体" w:hAnsi="Times New Roman"/>
          <w:color w:val="111111"/>
          <w:szCs w:val="21"/>
        </w:rPr>
        <w:instrText xml:space="preserve"> ADDIN EN.CITE </w:instrText>
      </w:r>
      <w:r w:rsidR="0078416B">
        <w:rPr>
          <w:rFonts w:ascii="Times New Roman" w:eastAsia="宋体" w:hAnsi="Times New Roman"/>
          <w:color w:val="111111"/>
          <w:szCs w:val="21"/>
        </w:rPr>
        <w:fldChar w:fldCharType="begin">
          <w:fldData xml:space="preserve">PEVuZE5vdGU+PENpdGU+PEF1dGhvcj5SYWo8L0F1dGhvcj48WWVhcj4yMDEyPC9ZZWFyPjxSZWNO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</w:fldData>
        </w:fldChar>
      </w:r>
      <w:r w:rsidR="0078416B">
        <w:rPr>
          <w:rFonts w:ascii="Times New Roman" w:eastAsia="宋体" w:hAnsi="Times New Roman"/>
          <w:color w:val="111111"/>
          <w:szCs w:val="21"/>
        </w:rPr>
        <w:instrText xml:space="preserve"> ADDIN EN.CITE.DATA </w:instrText>
      </w:r>
      <w:r w:rsidR="0078416B">
        <w:rPr>
          <w:rFonts w:ascii="Times New Roman" w:eastAsia="宋体" w:hAnsi="Times New Roman"/>
          <w:color w:val="111111"/>
          <w:szCs w:val="21"/>
        </w:rPr>
      </w:r>
      <w:r w:rsidR="0078416B">
        <w:rPr>
          <w:rFonts w:ascii="Times New Roman" w:eastAsia="宋体" w:hAnsi="Times New Roman"/>
          <w:color w:val="111111"/>
          <w:szCs w:val="21"/>
        </w:rPr>
        <w:fldChar w:fldCharType="end"/>
      </w:r>
      <w:r w:rsidR="004C1233">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42" w:tooltip="Raj, 2012 #32" w:history="1">
        <w:r w:rsidR="00352752" w:rsidRPr="008A28D7">
          <w:rPr>
            <w:rFonts w:ascii="Times New Roman" w:eastAsia="宋体" w:hAnsi="Times New Roman"/>
            <w:noProof/>
            <w:color w:val="111111"/>
            <w:sz w:val="20"/>
            <w:szCs w:val="21"/>
          </w:rPr>
          <w:t>42</w:t>
        </w:r>
      </w:hyperlink>
      <w:r w:rsidR="008A28D7" w:rsidRPr="008A28D7">
        <w:rPr>
          <w:rFonts w:ascii="Times New Roman" w:eastAsia="宋体" w:hAnsi="Times New Roman"/>
          <w:noProof/>
          <w:color w:val="111111"/>
          <w:sz w:val="20"/>
          <w:szCs w:val="21"/>
        </w:rPr>
        <w:t>]</w:t>
      </w:r>
      <w:r w:rsidR="004C1233">
        <w:rPr>
          <w:rFonts w:ascii="Times New Roman" w:eastAsia="宋体" w:hAnsi="Times New Roman"/>
          <w:color w:val="111111"/>
          <w:szCs w:val="21"/>
        </w:rPr>
        <w:fldChar w:fldCharType="end"/>
      </w:r>
      <w:r w:rsidRPr="007500D2">
        <w:rPr>
          <w:rFonts w:ascii="Times New Roman" w:eastAsia="宋体" w:hAnsi="Times New Roman"/>
          <w:color w:val="111111"/>
          <w:szCs w:val="21"/>
        </w:rPr>
        <w:t xml:space="preserve">, and a recent study showed that real-time fluorescent quantitative PCR in </w:t>
      </w:r>
      <w:r>
        <w:rPr>
          <w:rFonts w:ascii="Times New Roman" w:eastAsia="宋体" w:hAnsi="Times New Roman"/>
          <w:color w:val="111111"/>
          <w:szCs w:val="21"/>
        </w:rPr>
        <w:t xml:space="preserve">other hosts such as </w:t>
      </w:r>
      <w:r w:rsidRPr="00DB0298">
        <w:rPr>
          <w:rFonts w:ascii="Times New Roman" w:eastAsia="宋体" w:hAnsi="Times New Roman"/>
          <w:i/>
          <w:color w:val="111111"/>
          <w:szCs w:val="21"/>
        </w:rPr>
        <w:t>Arabidopsis thaliana</w:t>
      </w:r>
      <w:r w:rsidRPr="007500D2">
        <w:rPr>
          <w:rFonts w:ascii="Times New Roman" w:eastAsia="宋体" w:hAnsi="Times New Roman"/>
          <w:color w:val="111111"/>
          <w:szCs w:val="21"/>
        </w:rPr>
        <w:t xml:space="preserve"> could increase the detection limit to </w:t>
      </w:r>
      <w:r>
        <w:rPr>
          <w:rFonts w:ascii="Times New Roman" w:eastAsia="宋体" w:hAnsi="Times New Roman"/>
          <w:szCs w:val="21"/>
        </w:rPr>
        <w:t>5</w:t>
      </w:r>
      <w:r w:rsidRPr="007500D2">
        <w:rPr>
          <w:rFonts w:ascii="Times New Roman" w:eastAsia="宋体" w:hAnsi="Times New Roman"/>
          <w:color w:val="111111"/>
          <w:szCs w:val="21"/>
        </w:rPr>
        <w:t xml:space="preserve"> fg/μL</w:t>
      </w:r>
      <w:r w:rsidR="004C1233">
        <w:rPr>
          <w:rFonts w:ascii="Times New Roman" w:eastAsia="宋体" w:hAnsi="Times New Roman"/>
          <w:color w:val="111111"/>
          <w:szCs w:val="21"/>
        </w:rPr>
        <w:fldChar w:fldCharType="begin"/>
      </w:r>
      <w:r w:rsidR="0078416B">
        <w:rPr>
          <w:rFonts w:ascii="Times New Roman" w:eastAsia="宋体" w:hAnsi="Times New Roman"/>
          <w:color w:val="111111"/>
          <w:szCs w:val="21"/>
        </w:rPr>
        <w:instrText xml:space="preserve"> ADDIN EN.CITE &lt;EndNote&gt;&lt;Cite&gt;&lt;Author&gt;Wan&lt;/Author&gt;&lt;Year&gt;2022&lt;/Year&gt;&lt;RecNum&gt;33&lt;/RecNum&gt;&lt;DisplayText&gt;&lt;style size="10"&gt;[43]&lt;/style&gt;&lt;/DisplayText&gt;&lt;record&gt;&lt;rec-number&gt;33&lt;/rec-number&gt;&lt;foreign-keys&gt;&lt;key app="EN" db-id="pf0zr5sdvwaseyefxf05etfq0z9spxwfa59s" timestamp="1705651287"&gt;33&lt;/key&gt;&lt;/foreign-keys&gt;&lt;ref-type name="Journal Article"&gt;17&lt;/ref-type&gt;&lt;contributors&gt;&lt;authors&gt;&lt;author&gt;Wan, Miting&lt;/author&gt;&lt;author&gt;Yang, Liyun&lt;/author&gt;&lt;author&gt;Zhang, Shizi&lt;/author&gt;&lt;author&gt;Gao, Jing&lt;/author&gt;&lt;author&gt;Jiang, Lingyan&lt;/author&gt;&lt;author&gt;Luo, Lijuan&lt;/author&gt;&lt;/authors&gt;&lt;/contributors&gt;&lt;titles&gt;&lt;title&gt;&lt;style face="normal" font="default" size="100%"&gt;Real-time PCR for Detection and Quantification of &lt;/style&gt;&lt;style face="italic" font="default" size="100%"&gt;C. gloeosporioides&lt;/style&gt;&lt;style face="normal" font="default" size="100%"&gt; s.l. Growth in &lt;/style&gt;&lt;style face="italic" font="default" size="100%"&gt;Stylosanthes&lt;/style&gt;&lt;style face="normal" font="default" size="100%"&gt; and &lt;/style&gt;&lt;style face="italic" font="default" size="100%"&gt;Arabidopsis&lt;/style&gt;&lt;/title&gt;&lt;secondary-title&gt;Crop Protection&lt;/secondary-title&gt;&lt;/titles&gt;&lt;periodical&gt;&lt;full-title&gt;Crop Protection&lt;/full-title&gt;&lt;/periodical&gt;&lt;pages&gt;106021&lt;/pages&gt;&lt;volume&gt;159&lt;/volume&gt;&lt;keywords&gt;&lt;keyword&gt;Anthracnose&lt;/keyword&gt;&lt;keyword&gt;Colletotrichum gloeosporioides&lt;/keyword&gt;&lt;keyword&gt;Stylosanthes&lt;/keyword&gt;&lt;keyword&gt;Arabidopsis&lt;/keyword&gt;&lt;keyword&gt;Latent infection&lt;/keyword&gt;&lt;keyword&gt;qRT-PCR&lt;/keyword&gt;&lt;/keywords&gt;&lt;dates&gt;&lt;year&gt;2022&lt;/year&gt;&lt;pub-dates&gt;&lt;date&gt;2022/09/01/&lt;/date&gt;&lt;/pub-dates&gt;&lt;/dates&gt;&lt;isbn&gt;0261-2194&lt;/isbn&gt;&lt;urls&gt;&lt;related-urls&gt;&lt;url&gt;https://www.sciencedirect.com/science/article/pii/S026121942200117X&lt;/url&gt;&lt;/related-urls&gt;&lt;/urls&gt;&lt;electronic-resource-num&gt;https://doi.org/10.1016/j.cropro.2022.106021&lt;/electronic-resource-num&gt;&lt;/record&gt;&lt;/Cite&gt;&lt;/EndNote&gt;</w:instrText>
      </w:r>
      <w:r w:rsidR="004C1233">
        <w:rPr>
          <w:rFonts w:ascii="Times New Roman" w:eastAsia="宋体" w:hAnsi="Times New Roman"/>
          <w:color w:val="111111"/>
          <w:szCs w:val="21"/>
        </w:rPr>
        <w:fldChar w:fldCharType="separate"/>
      </w:r>
      <w:r w:rsidR="008A28D7" w:rsidRPr="008A28D7">
        <w:rPr>
          <w:rFonts w:ascii="Times New Roman" w:eastAsia="宋体" w:hAnsi="Times New Roman"/>
          <w:noProof/>
          <w:color w:val="111111"/>
          <w:sz w:val="20"/>
          <w:szCs w:val="21"/>
        </w:rPr>
        <w:t>[</w:t>
      </w:r>
      <w:hyperlink w:anchor="_ENREF_43" w:tooltip="Wan, 2022 #33" w:history="1">
        <w:r w:rsidR="00352752" w:rsidRPr="008A28D7">
          <w:rPr>
            <w:rFonts w:ascii="Times New Roman" w:eastAsia="宋体" w:hAnsi="Times New Roman"/>
            <w:noProof/>
            <w:color w:val="111111"/>
            <w:sz w:val="20"/>
            <w:szCs w:val="21"/>
          </w:rPr>
          <w:t>43</w:t>
        </w:r>
      </w:hyperlink>
      <w:r w:rsidR="008A28D7" w:rsidRPr="008A28D7">
        <w:rPr>
          <w:rFonts w:ascii="Times New Roman" w:eastAsia="宋体" w:hAnsi="Times New Roman"/>
          <w:noProof/>
          <w:color w:val="111111"/>
          <w:sz w:val="20"/>
          <w:szCs w:val="21"/>
        </w:rPr>
        <w:t>]</w:t>
      </w:r>
      <w:r w:rsidR="004C1233">
        <w:rPr>
          <w:rFonts w:ascii="Times New Roman" w:eastAsia="宋体" w:hAnsi="Times New Roman"/>
          <w:color w:val="111111"/>
          <w:szCs w:val="21"/>
        </w:rPr>
        <w:fldChar w:fldCharType="end"/>
      </w:r>
      <w:r w:rsidRPr="007500D2">
        <w:rPr>
          <w:rFonts w:ascii="Times New Roman" w:eastAsia="宋体" w:hAnsi="Times New Roman"/>
          <w:color w:val="111111"/>
          <w:szCs w:val="21"/>
        </w:rPr>
        <w:t xml:space="preserve">. Compared with the above PCR techniques, </w:t>
      </w:r>
      <w:r w:rsidRPr="00F26A07">
        <w:rPr>
          <w:rFonts w:ascii="Times New Roman" w:eastAsia="宋体" w:hAnsi="Times New Roman"/>
          <w:color w:val="111111"/>
          <w:szCs w:val="21"/>
        </w:rPr>
        <w:t>the RPA technique employed had a detection limit of merely 1 fg/μL</w:t>
      </w:r>
      <w:r>
        <w:rPr>
          <w:rFonts w:ascii="Times New Roman" w:eastAsia="宋体" w:hAnsi="Times New Roman"/>
          <w:color w:val="111111"/>
          <w:szCs w:val="21"/>
        </w:rPr>
        <w:t xml:space="preserve"> </w:t>
      </w:r>
      <w:r>
        <w:rPr>
          <w:rFonts w:ascii="Times New Roman" w:eastAsia="宋体" w:hAnsi="Times New Roman" w:hint="eastAsia"/>
          <w:color w:val="111111"/>
          <w:szCs w:val="21"/>
        </w:rPr>
        <w:t>in</w:t>
      </w:r>
      <w:r>
        <w:rPr>
          <w:rFonts w:ascii="Times New Roman" w:eastAsia="宋体" w:hAnsi="Times New Roman"/>
          <w:color w:val="111111"/>
          <w:szCs w:val="21"/>
        </w:rPr>
        <w:t xml:space="preserve"> this study</w:t>
      </w:r>
      <w:r w:rsidRPr="007500D2">
        <w:rPr>
          <w:rFonts w:ascii="Times New Roman" w:eastAsia="宋体" w:hAnsi="Times New Roman"/>
          <w:color w:val="111111"/>
          <w:szCs w:val="21"/>
        </w:rPr>
        <w:t xml:space="preserve">, which was significantly </w:t>
      </w:r>
      <w:r>
        <w:rPr>
          <w:rFonts w:ascii="Times New Roman" w:eastAsia="宋体" w:hAnsi="Times New Roman"/>
          <w:color w:val="111111"/>
          <w:szCs w:val="21"/>
        </w:rPr>
        <w:t>lower</w:t>
      </w:r>
      <w:r w:rsidRPr="007500D2">
        <w:rPr>
          <w:rFonts w:ascii="Times New Roman" w:eastAsia="宋体" w:hAnsi="Times New Roman"/>
          <w:color w:val="111111"/>
          <w:szCs w:val="21"/>
        </w:rPr>
        <w:t xml:space="preserve"> than that of previous reports. </w:t>
      </w:r>
      <w:r w:rsidRPr="004A05CA">
        <w:rPr>
          <w:rFonts w:ascii="Times New Roman" w:eastAsia="宋体" w:hAnsi="Times New Roman"/>
          <w:szCs w:val="21"/>
        </w:rPr>
        <w:t>meanwhile,</w:t>
      </w:r>
      <w:r w:rsidRPr="007500D2">
        <w:rPr>
          <w:rFonts w:ascii="Times New Roman" w:eastAsia="宋体" w:hAnsi="Times New Roman"/>
          <w:color w:val="111111"/>
          <w:szCs w:val="21"/>
        </w:rPr>
        <w:t xml:space="preserve"> the RPA test kit developed here does not require complicated instruments and sites, and does not rely on the participation of specialists, so it can be easily disseminated in poor rural areas.</w:t>
      </w:r>
    </w:p>
    <w:p w14:paraId="540652A0" w14:textId="3BDA59A5" w:rsidR="00020890" w:rsidRPr="00686B08" w:rsidRDefault="00020890" w:rsidP="00850C60">
      <w:pPr>
        <w:spacing w:line="360" w:lineRule="auto"/>
        <w:ind w:firstLineChars="200" w:firstLine="420"/>
        <w:rPr>
          <w:rFonts w:ascii="Times New Roman" w:eastAsia="宋体" w:hAnsi="Times New Roman"/>
          <w:color w:val="111111"/>
          <w:szCs w:val="21"/>
        </w:rPr>
      </w:pPr>
      <w:r w:rsidRPr="00686B08">
        <w:rPr>
          <w:rFonts w:ascii="Times New Roman" w:eastAsia="宋体" w:hAnsi="Times New Roman"/>
          <w:color w:val="111111"/>
          <w:szCs w:val="21"/>
        </w:rPr>
        <w:t xml:space="preserve">Ultimately, </w:t>
      </w:r>
      <w:r>
        <w:rPr>
          <w:rFonts w:ascii="Times New Roman" w:eastAsia="宋体" w:hAnsi="Times New Roman"/>
          <w:color w:val="111111"/>
          <w:szCs w:val="21"/>
        </w:rPr>
        <w:t>our</w:t>
      </w:r>
      <w:r w:rsidRPr="00686B08">
        <w:rPr>
          <w:rFonts w:ascii="Times New Roman" w:eastAsia="宋体" w:hAnsi="Times New Roman"/>
          <w:color w:val="111111"/>
          <w:szCs w:val="21"/>
        </w:rPr>
        <w:t xml:space="preserve"> study </w:t>
      </w:r>
      <w:r>
        <w:rPr>
          <w:rFonts w:ascii="Times New Roman" w:eastAsia="宋体" w:hAnsi="Times New Roman"/>
          <w:color w:val="111111"/>
          <w:szCs w:val="21"/>
        </w:rPr>
        <w:t>aimed</w:t>
      </w:r>
      <w:r w:rsidRPr="00686B08">
        <w:rPr>
          <w:rFonts w:ascii="Times New Roman" w:eastAsia="宋体" w:hAnsi="Times New Roman"/>
          <w:color w:val="111111"/>
          <w:szCs w:val="21"/>
        </w:rPr>
        <w:t xml:space="preserve"> to facilitate practical agricultural operations by </w:t>
      </w:r>
      <w:r w:rsidRPr="0063785C">
        <w:rPr>
          <w:rFonts w:ascii="Times New Roman" w:eastAsia="宋体" w:hAnsi="Times New Roman"/>
          <w:color w:val="111111"/>
          <w:szCs w:val="21"/>
        </w:rPr>
        <w:t xml:space="preserve">offering direct and effective methods for detecting pathogens early and controlling diseases in a timely </w:t>
      </w:r>
      <w:r w:rsidR="001D2F9D" w:rsidRPr="0063785C">
        <w:rPr>
          <w:rFonts w:ascii="Times New Roman" w:eastAsia="宋体" w:hAnsi="Times New Roman"/>
          <w:color w:val="111111"/>
          <w:szCs w:val="21"/>
        </w:rPr>
        <w:t>manner.</w:t>
      </w:r>
      <w:r w:rsidRPr="00BD2D5D">
        <w:t xml:space="preserve"> </w:t>
      </w:r>
      <w:r w:rsidRPr="00BD2D5D">
        <w:rPr>
          <w:rFonts w:ascii="Times New Roman" w:eastAsia="宋体" w:hAnsi="Times New Roman"/>
          <w:color w:val="111111"/>
          <w:szCs w:val="21"/>
        </w:rPr>
        <w:t xml:space="preserve">Through the utilization of comprehensive whole-genome analysis, we have successfully obtained distinct molecular markers that precisely identify </w:t>
      </w:r>
      <w:r w:rsidR="0024345E" w:rsidRPr="0024345E">
        <w:rPr>
          <w:rFonts w:ascii="Times New Roman" w:eastAsia="宋体" w:hAnsi="Times New Roman"/>
          <w:i/>
          <w:iCs/>
          <w:color w:val="111111"/>
          <w:szCs w:val="21"/>
        </w:rPr>
        <w:t>C. gloeosporioides</w:t>
      </w:r>
      <w:r w:rsidRPr="00BD2D5D">
        <w:rPr>
          <w:rFonts w:ascii="Times New Roman" w:eastAsia="宋体" w:hAnsi="Times New Roman"/>
          <w:color w:val="111111"/>
          <w:szCs w:val="21"/>
        </w:rPr>
        <w:t>. Additionally, we have achieved a significant milestone by introducing RPA technology for the detection of this pathogen on greater yam</w:t>
      </w:r>
      <w:r>
        <w:rPr>
          <w:rFonts w:ascii="Times New Roman" w:eastAsia="宋体" w:hAnsi="Times New Roman"/>
          <w:color w:val="111111"/>
          <w:szCs w:val="21"/>
        </w:rPr>
        <w:t xml:space="preserve"> for the first time.</w:t>
      </w:r>
      <w:r w:rsidRPr="00686B08">
        <w:rPr>
          <w:rFonts w:ascii="Times New Roman" w:eastAsia="宋体" w:hAnsi="Times New Roman"/>
          <w:color w:val="111111"/>
          <w:szCs w:val="21"/>
        </w:rPr>
        <w:t xml:space="preserve"> Thus, </w:t>
      </w:r>
      <w:r>
        <w:rPr>
          <w:rFonts w:ascii="Times New Roman" w:eastAsia="宋体" w:hAnsi="Times New Roman"/>
          <w:color w:val="111111"/>
          <w:szCs w:val="21"/>
        </w:rPr>
        <w:t>w</w:t>
      </w:r>
      <w:r w:rsidRPr="002E3721">
        <w:rPr>
          <w:rFonts w:ascii="Times New Roman" w:eastAsia="宋体" w:hAnsi="Times New Roman"/>
          <w:color w:val="111111"/>
          <w:szCs w:val="21"/>
        </w:rPr>
        <w:t xml:space="preserve">e developed a novel and robust method for the rapid, transportable, and simple diagnosis of </w:t>
      </w:r>
      <w:r w:rsidR="0024345E" w:rsidRPr="0024345E">
        <w:rPr>
          <w:rFonts w:ascii="Times New Roman" w:eastAsia="宋体" w:hAnsi="Times New Roman"/>
          <w:i/>
          <w:iCs/>
          <w:color w:val="111111"/>
          <w:szCs w:val="21"/>
        </w:rPr>
        <w:t>C. gloeosporioides</w:t>
      </w:r>
      <w:r w:rsidRPr="002E3721">
        <w:rPr>
          <w:rFonts w:ascii="Times New Roman" w:eastAsia="宋体" w:hAnsi="Times New Roman"/>
          <w:color w:val="111111"/>
          <w:szCs w:val="21"/>
        </w:rPr>
        <w:t xml:space="preserve"> in the field. This method also provided new research ideas for the detection and diagnosis of different fungal diseases. It enabled the early diagnosis of single or mixed infestation of the yam anthracnose pathogen,</w:t>
      </w:r>
      <w:r w:rsidRPr="00BD2D5D">
        <w:t xml:space="preserve"> </w:t>
      </w:r>
      <w:r w:rsidRPr="00BD2D5D">
        <w:rPr>
          <w:rFonts w:ascii="Times New Roman" w:eastAsia="宋体" w:hAnsi="Times New Roman"/>
          <w:color w:val="111111"/>
          <w:szCs w:val="21"/>
        </w:rPr>
        <w:t>and established the groundwork for the prevention and control of these</w:t>
      </w:r>
      <w:r w:rsidRPr="002E3721">
        <w:rPr>
          <w:rFonts w:ascii="Times New Roman" w:eastAsia="宋体" w:hAnsi="Times New Roman"/>
          <w:color w:val="111111"/>
          <w:szCs w:val="21"/>
        </w:rPr>
        <w:t xml:space="preserve"> diseases.</w:t>
      </w:r>
    </w:p>
    <w:p w14:paraId="1CF0736D" w14:textId="77777777" w:rsidR="00102F28" w:rsidRDefault="00102F28"/>
    <w:p w14:paraId="52690F1F" w14:textId="5F79D14F" w:rsidR="00102F28" w:rsidRPr="00352752" w:rsidRDefault="002D5E32" w:rsidP="00352752">
      <w:pPr>
        <w:pStyle w:val="1"/>
        <w:spacing w:line="360" w:lineRule="auto"/>
      </w:pPr>
      <w:commentRangeStart w:id="40"/>
      <w:r w:rsidRPr="00352752">
        <w:t>References</w:t>
      </w:r>
      <w:commentRangeEnd w:id="40"/>
      <w:r w:rsidR="00FE4711">
        <w:rPr>
          <w:rStyle w:val="a7"/>
          <w:rFonts w:ascii="等线" w:eastAsia="等线" w:hAnsi="等线"/>
          <w:b w:val="0"/>
          <w:bCs w:val="0"/>
          <w:iCs w:val="0"/>
          <w:color w:val="auto"/>
          <w:kern w:val="2"/>
        </w:rPr>
        <w:commentReference w:id="40"/>
      </w:r>
    </w:p>
    <w:p w14:paraId="3075C2DA" w14:textId="77777777" w:rsidR="00352752" w:rsidRPr="00352752" w:rsidRDefault="00102F28" w:rsidP="00352752">
      <w:pPr>
        <w:pStyle w:val="EndNoteBibliography"/>
        <w:spacing w:line="360" w:lineRule="auto"/>
        <w:ind w:left="720" w:hanging="720"/>
        <w:rPr>
          <w:rFonts w:ascii="Times New Roman" w:hAnsi="Times New Roman"/>
        </w:rPr>
      </w:pPr>
      <w:r w:rsidRPr="00352752">
        <w:rPr>
          <w:rFonts w:ascii="Times New Roman" w:hAnsi="Times New Roman"/>
        </w:rPr>
        <w:fldChar w:fldCharType="begin"/>
      </w:r>
      <w:r w:rsidRPr="00352752">
        <w:rPr>
          <w:rFonts w:ascii="Times New Roman" w:hAnsi="Times New Roman"/>
        </w:rPr>
        <w:instrText xml:space="preserve"> ADDIN EN.REFLIST </w:instrText>
      </w:r>
      <w:r w:rsidRPr="00352752">
        <w:rPr>
          <w:rFonts w:ascii="Times New Roman" w:hAnsi="Times New Roman"/>
        </w:rPr>
        <w:fldChar w:fldCharType="separate"/>
      </w:r>
      <w:bookmarkStart w:id="41" w:name="_ENREF_1"/>
      <w:r w:rsidR="00352752" w:rsidRPr="00352752">
        <w:rPr>
          <w:rFonts w:ascii="Times New Roman" w:hAnsi="Times New Roman"/>
        </w:rPr>
        <w:t>1.</w:t>
      </w:r>
      <w:r w:rsidR="00352752" w:rsidRPr="00352752">
        <w:rPr>
          <w:rFonts w:ascii="Times New Roman" w:hAnsi="Times New Roman"/>
        </w:rPr>
        <w:tab/>
        <w:t xml:space="preserve">Wang, P.; Shan, N.; Ali, A.; Sun, J.; Luo, S.; Xiao, Y.; Wang, S.; Hu, R.; Huang, Y.; Zhou, Q.J.L. Comprehensive Evaluation of Functional Components, Biological Activities, and Minerals of </w:t>
      </w:r>
      <w:r w:rsidR="00352752" w:rsidRPr="00352752">
        <w:rPr>
          <w:rFonts w:ascii="Times New Roman" w:hAnsi="Times New Roman"/>
        </w:rPr>
        <w:lastRenderedPageBreak/>
        <w:t>Yam Species (</w:t>
      </w:r>
      <w:r w:rsidR="00352752" w:rsidRPr="00352752">
        <w:rPr>
          <w:rFonts w:ascii="Times New Roman" w:hAnsi="Times New Roman"/>
          <w:i/>
        </w:rPr>
        <w:t>Dioscorea polystachya</w:t>
      </w:r>
      <w:r w:rsidR="00352752" w:rsidRPr="00352752">
        <w:rPr>
          <w:rFonts w:ascii="Times New Roman" w:hAnsi="Times New Roman"/>
        </w:rPr>
        <w:t xml:space="preserve"> and </w:t>
      </w:r>
      <w:r w:rsidR="00352752" w:rsidRPr="00352752">
        <w:rPr>
          <w:rFonts w:ascii="Times New Roman" w:hAnsi="Times New Roman"/>
          <w:i/>
        </w:rPr>
        <w:t>D. alata</w:t>
      </w:r>
      <w:r w:rsidR="00352752" w:rsidRPr="00352752">
        <w:rPr>
          <w:rFonts w:ascii="Times New Roman" w:hAnsi="Times New Roman"/>
        </w:rPr>
        <w:t xml:space="preserve">) from China. </w:t>
      </w:r>
      <w:r w:rsidR="00352752" w:rsidRPr="00352752">
        <w:rPr>
          <w:rFonts w:ascii="Times New Roman" w:hAnsi="Times New Roman"/>
          <w:b/>
        </w:rPr>
        <w:t>2022</w:t>
      </w:r>
      <w:r w:rsidR="00352752" w:rsidRPr="00352752">
        <w:rPr>
          <w:rFonts w:ascii="Times New Roman" w:hAnsi="Times New Roman"/>
        </w:rPr>
        <w:t xml:space="preserve">, </w:t>
      </w:r>
      <w:r w:rsidR="00352752" w:rsidRPr="00352752">
        <w:rPr>
          <w:rFonts w:ascii="Times New Roman" w:hAnsi="Times New Roman"/>
          <w:i/>
        </w:rPr>
        <w:t>168</w:t>
      </w:r>
      <w:r w:rsidR="00352752" w:rsidRPr="00352752">
        <w:rPr>
          <w:rFonts w:ascii="Times New Roman" w:hAnsi="Times New Roman"/>
        </w:rPr>
        <w:t>, 113964.</w:t>
      </w:r>
      <w:bookmarkEnd w:id="41"/>
    </w:p>
    <w:p w14:paraId="742AAECA" w14:textId="77777777" w:rsidR="00352752" w:rsidRPr="00352752" w:rsidRDefault="00352752" w:rsidP="00352752">
      <w:pPr>
        <w:pStyle w:val="EndNoteBibliography"/>
        <w:spacing w:line="360" w:lineRule="auto"/>
        <w:ind w:left="720" w:hanging="720"/>
        <w:rPr>
          <w:rFonts w:ascii="Times New Roman" w:hAnsi="Times New Roman"/>
        </w:rPr>
      </w:pPr>
      <w:bookmarkStart w:id="42" w:name="_ENREF_2"/>
      <w:r w:rsidRPr="00352752">
        <w:rPr>
          <w:rFonts w:ascii="Times New Roman" w:hAnsi="Times New Roman"/>
        </w:rPr>
        <w:t>2.</w:t>
      </w:r>
      <w:r w:rsidRPr="00352752">
        <w:rPr>
          <w:rFonts w:ascii="Times New Roman" w:hAnsi="Times New Roman"/>
        </w:rPr>
        <w:tab/>
        <w:t>Lebot, V.; Lawac, F.; Legendre, L.J.J.o.F.C.; Analysis. The Greater Yam (</w:t>
      </w:r>
      <w:r w:rsidRPr="00352752">
        <w:rPr>
          <w:rFonts w:ascii="Times New Roman" w:hAnsi="Times New Roman"/>
          <w:i/>
        </w:rPr>
        <w:t>Dioscorea alata</w:t>
      </w:r>
      <w:r w:rsidRPr="00352752">
        <w:rPr>
          <w:rFonts w:ascii="Times New Roman" w:hAnsi="Times New Roman"/>
        </w:rPr>
        <w:t xml:space="preserve"> L.): A Review of Its Phytochemical Content and Potential for Processed Products and Biofortification.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115</w:t>
      </w:r>
      <w:r w:rsidRPr="00352752">
        <w:rPr>
          <w:rFonts w:ascii="Times New Roman" w:hAnsi="Times New Roman"/>
        </w:rPr>
        <w:t>, 104987.</w:t>
      </w:r>
      <w:bookmarkEnd w:id="42"/>
    </w:p>
    <w:p w14:paraId="3E8E5431" w14:textId="77777777" w:rsidR="00352752" w:rsidRPr="00352752" w:rsidRDefault="00352752" w:rsidP="00352752">
      <w:pPr>
        <w:pStyle w:val="EndNoteBibliography"/>
        <w:spacing w:line="360" w:lineRule="auto"/>
        <w:ind w:left="720" w:hanging="720"/>
        <w:rPr>
          <w:rFonts w:ascii="Times New Roman" w:hAnsi="Times New Roman"/>
        </w:rPr>
      </w:pPr>
      <w:bookmarkStart w:id="43" w:name="_ENREF_3"/>
      <w:r w:rsidRPr="00352752">
        <w:rPr>
          <w:rFonts w:ascii="Times New Roman" w:hAnsi="Times New Roman"/>
        </w:rPr>
        <w:t>3.</w:t>
      </w:r>
      <w:r w:rsidRPr="00352752">
        <w:rPr>
          <w:rFonts w:ascii="Times New Roman" w:hAnsi="Times New Roman"/>
        </w:rPr>
        <w:tab/>
        <w:t xml:space="preserve">Thomas, B. </w:t>
      </w:r>
      <w:r w:rsidRPr="00352752">
        <w:rPr>
          <w:rFonts w:ascii="Times New Roman" w:hAnsi="Times New Roman"/>
          <w:i/>
        </w:rPr>
        <w:t>Encyclopedia of Applied Plant Sciences</w:t>
      </w:r>
      <w:r w:rsidRPr="00352752">
        <w:rPr>
          <w:rFonts w:ascii="Times New Roman" w:hAnsi="Times New Roman"/>
        </w:rPr>
        <w:t>; Academic Press: 2016.</w:t>
      </w:r>
      <w:bookmarkEnd w:id="43"/>
    </w:p>
    <w:p w14:paraId="4798F8FA" w14:textId="77777777" w:rsidR="00352752" w:rsidRPr="00352752" w:rsidRDefault="00352752" w:rsidP="00352752">
      <w:pPr>
        <w:pStyle w:val="EndNoteBibliography"/>
        <w:spacing w:line="360" w:lineRule="auto"/>
        <w:ind w:left="720" w:hanging="720"/>
        <w:rPr>
          <w:rFonts w:ascii="Times New Roman" w:hAnsi="Times New Roman"/>
        </w:rPr>
      </w:pPr>
      <w:bookmarkStart w:id="44" w:name="_ENREF_4"/>
      <w:r w:rsidRPr="00352752">
        <w:rPr>
          <w:rFonts w:ascii="Times New Roman" w:hAnsi="Times New Roman"/>
        </w:rPr>
        <w:t>4.</w:t>
      </w:r>
      <w:r w:rsidRPr="00352752">
        <w:rPr>
          <w:rFonts w:ascii="Times New Roman" w:hAnsi="Times New Roman"/>
        </w:rPr>
        <w:tab/>
        <w:t xml:space="preserve">Ntui, V.O.; Uyoh, E.A.; Ita, E.E.; Markson, A.A.A.; Tripathi, J.N.; Okon, N.I.; Akpan, M.O.; Phillip, J.O.; Brisibe, E.A.; Ene‐Obong, E.O.E.J.M.P.P. Strategies to Combat the Problem of Yam Anthracnose Disease: Status and Prospects. </w:t>
      </w:r>
      <w:r w:rsidRPr="00352752">
        <w:rPr>
          <w:rFonts w:ascii="Times New Roman" w:hAnsi="Times New Roman"/>
          <w:b/>
        </w:rPr>
        <w:t>2021</w:t>
      </w:r>
      <w:r w:rsidRPr="00352752">
        <w:rPr>
          <w:rFonts w:ascii="Times New Roman" w:hAnsi="Times New Roman"/>
        </w:rPr>
        <w:t xml:space="preserve">, </w:t>
      </w:r>
      <w:r w:rsidRPr="00352752">
        <w:rPr>
          <w:rFonts w:ascii="Times New Roman" w:hAnsi="Times New Roman"/>
          <w:i/>
        </w:rPr>
        <w:t>22</w:t>
      </w:r>
      <w:r w:rsidRPr="00352752">
        <w:rPr>
          <w:rFonts w:ascii="Times New Roman" w:hAnsi="Times New Roman"/>
        </w:rPr>
        <w:t>, 1302-1314.</w:t>
      </w:r>
      <w:bookmarkEnd w:id="44"/>
    </w:p>
    <w:p w14:paraId="67BBF41B" w14:textId="77777777" w:rsidR="00352752" w:rsidRPr="00352752" w:rsidRDefault="00352752" w:rsidP="00352752">
      <w:pPr>
        <w:pStyle w:val="EndNoteBibliography"/>
        <w:spacing w:line="360" w:lineRule="auto"/>
        <w:ind w:left="720" w:hanging="720"/>
        <w:rPr>
          <w:rFonts w:ascii="Times New Roman" w:hAnsi="Times New Roman"/>
        </w:rPr>
      </w:pPr>
      <w:bookmarkStart w:id="45" w:name="_ENREF_5"/>
      <w:r w:rsidRPr="00352752">
        <w:rPr>
          <w:rFonts w:ascii="Times New Roman" w:hAnsi="Times New Roman"/>
        </w:rPr>
        <w:t>5.</w:t>
      </w:r>
      <w:r w:rsidRPr="00352752">
        <w:rPr>
          <w:rFonts w:ascii="Times New Roman" w:hAnsi="Times New Roman"/>
        </w:rPr>
        <w:tab/>
        <w:t>Agre, P.A.; Darkwa, K.; Olasanmi, B.; Kolade, O.; Mournet, P.; Bhattacharjee, R.; Lopez-Montes, A.; De Koeyer, D.; Adebola, P.; Kumar, L.; et al. Identification of QTLs Controlling Resistance to Anthracnose Disease in Water Yam (</w:t>
      </w:r>
      <w:r w:rsidRPr="00352752">
        <w:rPr>
          <w:rFonts w:ascii="Times New Roman" w:hAnsi="Times New Roman"/>
          <w:i/>
        </w:rPr>
        <w:t>Dioscorea alata</w:t>
      </w:r>
      <w:r w:rsidRPr="00352752">
        <w:rPr>
          <w:rFonts w:ascii="Times New Roman" w:hAnsi="Times New Roman"/>
        </w:rPr>
        <w:t xml:space="preserve">). </w:t>
      </w:r>
      <w:r w:rsidRPr="00352752">
        <w:rPr>
          <w:rFonts w:ascii="Times New Roman" w:hAnsi="Times New Roman"/>
          <w:i/>
        </w:rPr>
        <w:t xml:space="preserve">Genes (Basel)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13</w:t>
      </w:r>
      <w:r w:rsidRPr="00352752">
        <w:rPr>
          <w:rFonts w:ascii="Times New Roman" w:hAnsi="Times New Roman"/>
        </w:rPr>
        <w:t>, doi:10.3390/genes13020347.</w:t>
      </w:r>
      <w:bookmarkEnd w:id="45"/>
    </w:p>
    <w:p w14:paraId="55EAECEB" w14:textId="77777777" w:rsidR="00352752" w:rsidRPr="00352752" w:rsidRDefault="00352752" w:rsidP="00352752">
      <w:pPr>
        <w:pStyle w:val="EndNoteBibliography"/>
        <w:spacing w:line="360" w:lineRule="auto"/>
        <w:ind w:left="720" w:hanging="720"/>
        <w:rPr>
          <w:rFonts w:ascii="Times New Roman" w:hAnsi="Times New Roman"/>
        </w:rPr>
      </w:pPr>
      <w:bookmarkStart w:id="46" w:name="_ENREF_6"/>
      <w:r w:rsidRPr="00352752">
        <w:rPr>
          <w:rFonts w:ascii="Times New Roman" w:hAnsi="Times New Roman"/>
        </w:rPr>
        <w:t>6.</w:t>
      </w:r>
      <w:r w:rsidRPr="00352752">
        <w:rPr>
          <w:rFonts w:ascii="Times New Roman" w:hAnsi="Times New Roman"/>
        </w:rPr>
        <w:tab/>
        <w:t>Darkwa, K.; Olasanmi, B.; Asiedu, R.; Asfaw, A.; Léon, J. Review of empirical and emerging breeding methods and tools for yam (</w:t>
      </w:r>
      <w:r w:rsidRPr="00352752">
        <w:rPr>
          <w:rFonts w:ascii="Times New Roman" w:hAnsi="Times New Roman"/>
          <w:i/>
        </w:rPr>
        <w:t>Dioscorea</w:t>
      </w:r>
      <w:r w:rsidRPr="00352752">
        <w:rPr>
          <w:rFonts w:ascii="Times New Roman" w:hAnsi="Times New Roman"/>
        </w:rPr>
        <w:t xml:space="preserve"> spp.) improvement: Status and prospects. </w:t>
      </w:r>
      <w:r w:rsidRPr="00352752">
        <w:rPr>
          <w:rFonts w:ascii="Times New Roman" w:hAnsi="Times New Roman"/>
          <w:i/>
        </w:rPr>
        <w:t xml:space="preserve">Plant Breeding </w:t>
      </w:r>
      <w:r w:rsidRPr="00352752">
        <w:rPr>
          <w:rFonts w:ascii="Times New Roman" w:hAnsi="Times New Roman"/>
          <w:b/>
        </w:rPr>
        <w:t>2019</w:t>
      </w:r>
      <w:r w:rsidRPr="00352752">
        <w:rPr>
          <w:rFonts w:ascii="Times New Roman" w:hAnsi="Times New Roman"/>
        </w:rPr>
        <w:t xml:space="preserve">, </w:t>
      </w:r>
      <w:r w:rsidRPr="00352752">
        <w:rPr>
          <w:rFonts w:ascii="Times New Roman" w:hAnsi="Times New Roman"/>
          <w:i/>
        </w:rPr>
        <w:t>139</w:t>
      </w:r>
      <w:r w:rsidRPr="00352752">
        <w:rPr>
          <w:rFonts w:ascii="Times New Roman" w:hAnsi="Times New Roman"/>
        </w:rPr>
        <w:t>, 474-497, doi:10.1111/pbr.12783.</w:t>
      </w:r>
      <w:bookmarkEnd w:id="46"/>
    </w:p>
    <w:p w14:paraId="5E663EA8" w14:textId="77777777" w:rsidR="00352752" w:rsidRPr="00352752" w:rsidRDefault="00352752" w:rsidP="00352752">
      <w:pPr>
        <w:pStyle w:val="EndNoteBibliography"/>
        <w:spacing w:line="360" w:lineRule="auto"/>
        <w:ind w:left="720" w:hanging="720"/>
        <w:rPr>
          <w:rFonts w:ascii="Times New Roman" w:hAnsi="Times New Roman"/>
        </w:rPr>
      </w:pPr>
      <w:bookmarkStart w:id="47" w:name="_ENREF_7"/>
      <w:r w:rsidRPr="00352752">
        <w:rPr>
          <w:rFonts w:ascii="Times New Roman" w:hAnsi="Times New Roman"/>
        </w:rPr>
        <w:t>7.</w:t>
      </w:r>
      <w:r w:rsidRPr="00352752">
        <w:rPr>
          <w:rFonts w:ascii="Times New Roman" w:hAnsi="Times New Roman"/>
        </w:rPr>
        <w:tab/>
        <w:t xml:space="preserve">Dean, R.; Van Kan, J.A.; Pretorius, Z.A.; Hammond-Kosack, K.E.; Di Pietro, A.; Spanu, P.D.; Rudd, J.J.; Dickman, M.; Kahmann, R.; Ellis, J.; et al. The Top 10 Fungal Pathogens in Molecular Plant Pathology. </w:t>
      </w:r>
      <w:r w:rsidRPr="00352752">
        <w:rPr>
          <w:rFonts w:ascii="Times New Roman" w:hAnsi="Times New Roman"/>
          <w:i/>
        </w:rPr>
        <w:t xml:space="preserve">Mol Plant Pathol </w:t>
      </w:r>
      <w:r w:rsidRPr="00352752">
        <w:rPr>
          <w:rFonts w:ascii="Times New Roman" w:hAnsi="Times New Roman"/>
          <w:b/>
        </w:rPr>
        <w:t>2012</w:t>
      </w:r>
      <w:r w:rsidRPr="00352752">
        <w:rPr>
          <w:rFonts w:ascii="Times New Roman" w:hAnsi="Times New Roman"/>
        </w:rPr>
        <w:t xml:space="preserve">, </w:t>
      </w:r>
      <w:r w:rsidRPr="00352752">
        <w:rPr>
          <w:rFonts w:ascii="Times New Roman" w:hAnsi="Times New Roman"/>
          <w:i/>
        </w:rPr>
        <w:t>13</w:t>
      </w:r>
      <w:r w:rsidRPr="00352752">
        <w:rPr>
          <w:rFonts w:ascii="Times New Roman" w:hAnsi="Times New Roman"/>
        </w:rPr>
        <w:t>, 414-430, doi:10.1111/j.1364-3703.2011.00783.x.</w:t>
      </w:r>
      <w:bookmarkEnd w:id="47"/>
    </w:p>
    <w:p w14:paraId="3FF1C3E3" w14:textId="77777777" w:rsidR="00352752" w:rsidRPr="00352752" w:rsidRDefault="00352752" w:rsidP="00352752">
      <w:pPr>
        <w:pStyle w:val="EndNoteBibliography"/>
        <w:spacing w:line="360" w:lineRule="auto"/>
        <w:ind w:left="720" w:hanging="720"/>
        <w:rPr>
          <w:rFonts w:ascii="Times New Roman" w:hAnsi="Times New Roman"/>
        </w:rPr>
      </w:pPr>
      <w:bookmarkStart w:id="48" w:name="_ENREF_8"/>
      <w:r w:rsidRPr="00352752">
        <w:rPr>
          <w:rFonts w:ascii="Times New Roman" w:hAnsi="Times New Roman"/>
        </w:rPr>
        <w:t>8.</w:t>
      </w:r>
      <w:r w:rsidRPr="00352752">
        <w:rPr>
          <w:rFonts w:ascii="Times New Roman" w:hAnsi="Times New Roman"/>
        </w:rPr>
        <w:tab/>
        <w:t>Wu, Z.G.; Jiang, W.; Nitin, M.; Bao, X.Q.; Chen, S.L.; Tao, Z.M.J.j.o.f.; analysis, d. Characterizing Diversity Based on Nutritional and Bioactive Compositions of Yam Germplasm (</w:t>
      </w:r>
      <w:r w:rsidRPr="00352752">
        <w:rPr>
          <w:rFonts w:ascii="Times New Roman" w:hAnsi="Times New Roman"/>
          <w:i/>
        </w:rPr>
        <w:t>Dioscorea</w:t>
      </w:r>
      <w:r w:rsidRPr="00352752">
        <w:rPr>
          <w:rFonts w:ascii="Times New Roman" w:hAnsi="Times New Roman"/>
        </w:rPr>
        <w:t xml:space="preserve"> spp.) Commonly Cultivated in China. </w:t>
      </w:r>
      <w:r w:rsidRPr="00352752">
        <w:rPr>
          <w:rFonts w:ascii="Times New Roman" w:hAnsi="Times New Roman"/>
          <w:b/>
        </w:rPr>
        <w:t>2016</w:t>
      </w:r>
      <w:r w:rsidRPr="00352752">
        <w:rPr>
          <w:rFonts w:ascii="Times New Roman" w:hAnsi="Times New Roman"/>
        </w:rPr>
        <w:t xml:space="preserve">, </w:t>
      </w:r>
      <w:r w:rsidRPr="00352752">
        <w:rPr>
          <w:rFonts w:ascii="Times New Roman" w:hAnsi="Times New Roman"/>
          <w:i/>
        </w:rPr>
        <w:t>24</w:t>
      </w:r>
      <w:r w:rsidRPr="00352752">
        <w:rPr>
          <w:rFonts w:ascii="Times New Roman" w:hAnsi="Times New Roman"/>
        </w:rPr>
        <w:t>, 367-375.</w:t>
      </w:r>
      <w:bookmarkEnd w:id="48"/>
    </w:p>
    <w:p w14:paraId="1C416104" w14:textId="77777777" w:rsidR="00352752" w:rsidRPr="00352752" w:rsidRDefault="00352752" w:rsidP="00352752">
      <w:pPr>
        <w:pStyle w:val="EndNoteBibliography"/>
        <w:spacing w:line="360" w:lineRule="auto"/>
        <w:ind w:left="720" w:hanging="720"/>
        <w:rPr>
          <w:rFonts w:ascii="Times New Roman" w:hAnsi="Times New Roman"/>
        </w:rPr>
      </w:pPr>
      <w:bookmarkStart w:id="49" w:name="_ENREF_9"/>
      <w:r w:rsidRPr="00352752">
        <w:rPr>
          <w:rFonts w:ascii="Times New Roman" w:hAnsi="Times New Roman"/>
        </w:rPr>
        <w:t>9.</w:t>
      </w:r>
      <w:r w:rsidRPr="00352752">
        <w:rPr>
          <w:rFonts w:ascii="Times New Roman" w:hAnsi="Times New Roman"/>
        </w:rPr>
        <w:tab/>
        <w:t xml:space="preserve">Talhinhas, P. Hosts of </w:t>
      </w:r>
      <w:r w:rsidRPr="00352752">
        <w:rPr>
          <w:rFonts w:ascii="Times New Roman" w:hAnsi="Times New Roman"/>
          <w:i/>
        </w:rPr>
        <w:t>Colletotrichum</w:t>
      </w:r>
      <w:r w:rsidRPr="00352752">
        <w:rPr>
          <w:rFonts w:ascii="Times New Roman" w:hAnsi="Times New Roman"/>
        </w:rPr>
        <w:t xml:space="preserve">. </w:t>
      </w:r>
      <w:r w:rsidRPr="00352752">
        <w:rPr>
          <w:rFonts w:ascii="Times New Roman" w:hAnsi="Times New Roman"/>
          <w:i/>
        </w:rPr>
        <w:t xml:space="preserve">Mycosphere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14</w:t>
      </w:r>
      <w:r w:rsidRPr="00352752">
        <w:rPr>
          <w:rFonts w:ascii="Times New Roman" w:hAnsi="Times New Roman"/>
        </w:rPr>
        <w:t>, 158-261, doi:10.5943/mycosphere/14/si2/4.</w:t>
      </w:r>
      <w:bookmarkEnd w:id="49"/>
    </w:p>
    <w:p w14:paraId="340B87C6" w14:textId="77777777" w:rsidR="00352752" w:rsidRPr="00352752" w:rsidRDefault="00352752" w:rsidP="00352752">
      <w:pPr>
        <w:pStyle w:val="EndNoteBibliography"/>
        <w:spacing w:line="360" w:lineRule="auto"/>
        <w:ind w:left="720" w:hanging="720"/>
        <w:rPr>
          <w:rFonts w:ascii="Times New Roman" w:hAnsi="Times New Roman"/>
        </w:rPr>
      </w:pPr>
      <w:bookmarkStart w:id="50" w:name="_ENREF_10"/>
      <w:r w:rsidRPr="00352752">
        <w:rPr>
          <w:rFonts w:ascii="Times New Roman" w:hAnsi="Times New Roman"/>
        </w:rPr>
        <w:t>10.</w:t>
      </w:r>
      <w:r w:rsidRPr="00352752">
        <w:rPr>
          <w:rFonts w:ascii="Times New Roman" w:hAnsi="Times New Roman"/>
        </w:rPr>
        <w:tab/>
        <w:t xml:space="preserve">Pornprapa, K.; Suriyasit, S.; Mongkutkarn, U.; Panisa, P.; Tanimnun, J. Cross-Resistance to Benzimidazole Group and Mancozeb Fungicides in </w:t>
      </w:r>
      <w:r w:rsidRPr="00352752">
        <w:rPr>
          <w:rFonts w:ascii="Times New Roman" w:hAnsi="Times New Roman"/>
          <w:i/>
        </w:rPr>
        <w:t>Colletotrichum</w:t>
      </w:r>
      <w:r w:rsidRPr="00352752">
        <w:rPr>
          <w:rFonts w:ascii="Times New Roman" w:hAnsi="Times New Roman"/>
        </w:rPr>
        <w:t xml:space="preserve"> spp. Causing Anthracnose Disease. </w:t>
      </w:r>
      <w:r w:rsidRPr="00352752">
        <w:rPr>
          <w:rFonts w:ascii="Times New Roman" w:hAnsi="Times New Roman"/>
          <w:i/>
        </w:rPr>
        <w:t xml:space="preserve">Science &amp; Technology Asia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27</w:t>
      </w:r>
      <w:r w:rsidRPr="00352752">
        <w:rPr>
          <w:rFonts w:ascii="Times New Roman" w:hAnsi="Times New Roman"/>
        </w:rPr>
        <w:t>, 400-408.</w:t>
      </w:r>
      <w:bookmarkEnd w:id="50"/>
    </w:p>
    <w:p w14:paraId="28C168A5" w14:textId="77777777" w:rsidR="00352752" w:rsidRPr="00352752" w:rsidRDefault="00352752" w:rsidP="00352752">
      <w:pPr>
        <w:pStyle w:val="EndNoteBibliography"/>
        <w:spacing w:line="360" w:lineRule="auto"/>
        <w:ind w:left="720" w:hanging="720"/>
        <w:rPr>
          <w:rFonts w:ascii="Times New Roman" w:hAnsi="Times New Roman"/>
        </w:rPr>
      </w:pPr>
      <w:bookmarkStart w:id="51" w:name="_ENREF_11"/>
      <w:r w:rsidRPr="00352752">
        <w:rPr>
          <w:rFonts w:ascii="Times New Roman" w:hAnsi="Times New Roman"/>
        </w:rPr>
        <w:t>11.</w:t>
      </w:r>
      <w:r w:rsidRPr="00352752">
        <w:rPr>
          <w:rFonts w:ascii="Times New Roman" w:hAnsi="Times New Roman"/>
        </w:rPr>
        <w:tab/>
        <w:t>Liu, F.; Ma, Z.; Hou, L.; Diao, Y.; Wu, W.; Damm, U.; Song, S.; Cai, L.J.S.i.M. Updating Species Diversity of</w:t>
      </w:r>
      <w:r w:rsidRPr="00352752">
        <w:rPr>
          <w:rFonts w:ascii="Times New Roman" w:hAnsi="Times New Roman"/>
          <w:i/>
        </w:rPr>
        <w:t xml:space="preserve"> Colletotrichum</w:t>
      </w:r>
      <w:r w:rsidRPr="00352752">
        <w:rPr>
          <w:rFonts w:ascii="Times New Roman" w:hAnsi="Times New Roman"/>
        </w:rPr>
        <w:t xml:space="preserve">, with a Phylogenomic Overview.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101</w:t>
      </w:r>
      <w:r w:rsidRPr="00352752">
        <w:rPr>
          <w:rFonts w:ascii="Times New Roman" w:hAnsi="Times New Roman"/>
        </w:rPr>
        <w:t>, 1-56.</w:t>
      </w:r>
      <w:bookmarkEnd w:id="51"/>
    </w:p>
    <w:p w14:paraId="62E20867" w14:textId="77777777" w:rsidR="00352752" w:rsidRPr="00352752" w:rsidRDefault="00352752" w:rsidP="00352752">
      <w:pPr>
        <w:pStyle w:val="EndNoteBibliography"/>
        <w:spacing w:line="360" w:lineRule="auto"/>
        <w:ind w:left="720" w:hanging="720"/>
        <w:rPr>
          <w:rFonts w:ascii="Times New Roman" w:hAnsi="Times New Roman"/>
        </w:rPr>
      </w:pPr>
      <w:bookmarkStart w:id="52" w:name="_ENREF_12"/>
      <w:r w:rsidRPr="00352752">
        <w:rPr>
          <w:rFonts w:ascii="Times New Roman" w:hAnsi="Times New Roman"/>
        </w:rPr>
        <w:t>12.</w:t>
      </w:r>
      <w:r w:rsidRPr="00352752">
        <w:rPr>
          <w:rFonts w:ascii="Times New Roman" w:hAnsi="Times New Roman"/>
        </w:rPr>
        <w:tab/>
        <w:t xml:space="preserve">De Silva, D.D.; Crous, P.W.; Ades, P.K.; Hyde, K.D.; Taylor, P.W.J. Life Styles of </w:t>
      </w:r>
      <w:r w:rsidRPr="00352752">
        <w:rPr>
          <w:rFonts w:ascii="Times New Roman" w:hAnsi="Times New Roman"/>
          <w:i/>
        </w:rPr>
        <w:lastRenderedPageBreak/>
        <w:t xml:space="preserve">Colletotrichum </w:t>
      </w:r>
      <w:r w:rsidRPr="00352752">
        <w:rPr>
          <w:rFonts w:ascii="Times New Roman" w:hAnsi="Times New Roman"/>
        </w:rPr>
        <w:t xml:space="preserve">Species and Implications for Plant Biosecurity. </w:t>
      </w:r>
      <w:r w:rsidRPr="00352752">
        <w:rPr>
          <w:rFonts w:ascii="Times New Roman" w:hAnsi="Times New Roman"/>
          <w:i/>
        </w:rPr>
        <w:t xml:space="preserve">Fungal Biology Reviews </w:t>
      </w:r>
      <w:r w:rsidRPr="00352752">
        <w:rPr>
          <w:rFonts w:ascii="Times New Roman" w:hAnsi="Times New Roman"/>
          <w:b/>
        </w:rPr>
        <w:t>2017</w:t>
      </w:r>
      <w:r w:rsidRPr="00352752">
        <w:rPr>
          <w:rFonts w:ascii="Times New Roman" w:hAnsi="Times New Roman"/>
        </w:rPr>
        <w:t xml:space="preserve">, </w:t>
      </w:r>
      <w:r w:rsidRPr="00352752">
        <w:rPr>
          <w:rFonts w:ascii="Times New Roman" w:hAnsi="Times New Roman"/>
          <w:i/>
        </w:rPr>
        <w:t>31</w:t>
      </w:r>
      <w:r w:rsidRPr="00352752">
        <w:rPr>
          <w:rFonts w:ascii="Times New Roman" w:hAnsi="Times New Roman"/>
        </w:rPr>
        <w:t>, 155-168, doi:10.1016/j.fbr.2017.05.001.</w:t>
      </w:r>
      <w:bookmarkEnd w:id="52"/>
    </w:p>
    <w:p w14:paraId="24CCA90B" w14:textId="77777777" w:rsidR="00352752" w:rsidRPr="00352752" w:rsidRDefault="00352752" w:rsidP="00352752">
      <w:pPr>
        <w:pStyle w:val="EndNoteBibliography"/>
        <w:spacing w:line="360" w:lineRule="auto"/>
        <w:ind w:left="720" w:hanging="720"/>
        <w:rPr>
          <w:rFonts w:ascii="Times New Roman" w:hAnsi="Times New Roman"/>
        </w:rPr>
      </w:pPr>
      <w:bookmarkStart w:id="53" w:name="_ENREF_13"/>
      <w:r w:rsidRPr="00352752">
        <w:rPr>
          <w:rFonts w:ascii="Times New Roman" w:hAnsi="Times New Roman"/>
        </w:rPr>
        <w:t>13.</w:t>
      </w:r>
      <w:r w:rsidRPr="00352752">
        <w:rPr>
          <w:rFonts w:ascii="Times New Roman" w:hAnsi="Times New Roman"/>
        </w:rPr>
        <w:tab/>
        <w:t xml:space="preserve">Sharma, G.; Pinnaka, A.K.; Shenoy, B.D.J.F.D. Resolving the </w:t>
      </w:r>
      <w:r w:rsidRPr="00352752">
        <w:rPr>
          <w:rFonts w:ascii="Times New Roman" w:hAnsi="Times New Roman"/>
          <w:i/>
        </w:rPr>
        <w:t>Colletotrichum siamense</w:t>
      </w:r>
      <w:r w:rsidRPr="00352752">
        <w:rPr>
          <w:rFonts w:ascii="Times New Roman" w:hAnsi="Times New Roman"/>
        </w:rPr>
        <w:t xml:space="preserve"> Species Complex using ApMat Marker. </w:t>
      </w:r>
      <w:r w:rsidRPr="00352752">
        <w:rPr>
          <w:rFonts w:ascii="Times New Roman" w:hAnsi="Times New Roman"/>
          <w:b/>
        </w:rPr>
        <w:t>2015</w:t>
      </w:r>
      <w:r w:rsidRPr="00352752">
        <w:rPr>
          <w:rFonts w:ascii="Times New Roman" w:hAnsi="Times New Roman"/>
        </w:rPr>
        <w:t xml:space="preserve">, </w:t>
      </w:r>
      <w:r w:rsidRPr="00352752">
        <w:rPr>
          <w:rFonts w:ascii="Times New Roman" w:hAnsi="Times New Roman"/>
          <w:i/>
        </w:rPr>
        <w:t>71</w:t>
      </w:r>
      <w:r w:rsidRPr="00352752">
        <w:rPr>
          <w:rFonts w:ascii="Times New Roman" w:hAnsi="Times New Roman"/>
        </w:rPr>
        <w:t>, 247-264.</w:t>
      </w:r>
      <w:bookmarkEnd w:id="53"/>
    </w:p>
    <w:p w14:paraId="36ADA6A5" w14:textId="77777777" w:rsidR="00352752" w:rsidRPr="00352752" w:rsidRDefault="00352752" w:rsidP="00352752">
      <w:pPr>
        <w:pStyle w:val="EndNoteBibliography"/>
        <w:spacing w:line="360" w:lineRule="auto"/>
        <w:ind w:left="720" w:hanging="720"/>
        <w:rPr>
          <w:rFonts w:ascii="Times New Roman" w:hAnsi="Times New Roman"/>
        </w:rPr>
      </w:pPr>
      <w:bookmarkStart w:id="54" w:name="_ENREF_14"/>
      <w:r w:rsidRPr="00352752">
        <w:rPr>
          <w:rFonts w:ascii="Times New Roman" w:hAnsi="Times New Roman"/>
        </w:rPr>
        <w:t>14.</w:t>
      </w:r>
      <w:r w:rsidRPr="00352752">
        <w:rPr>
          <w:rFonts w:ascii="Times New Roman" w:hAnsi="Times New Roman"/>
        </w:rPr>
        <w:tab/>
        <w:t xml:space="preserve">Gardes, M.; Bruns, T.D.J.M.e. ITS primers with Enhanced Specificity for Basidiomycetes‐application to the Identification of Mycorrhizae and Rusts. </w:t>
      </w:r>
      <w:r w:rsidRPr="00352752">
        <w:rPr>
          <w:rFonts w:ascii="Times New Roman" w:hAnsi="Times New Roman"/>
          <w:b/>
        </w:rPr>
        <w:t>1993</w:t>
      </w:r>
      <w:r w:rsidRPr="00352752">
        <w:rPr>
          <w:rFonts w:ascii="Times New Roman" w:hAnsi="Times New Roman"/>
        </w:rPr>
        <w:t xml:space="preserve">, </w:t>
      </w:r>
      <w:r w:rsidRPr="00352752">
        <w:rPr>
          <w:rFonts w:ascii="Times New Roman" w:hAnsi="Times New Roman"/>
          <w:i/>
        </w:rPr>
        <w:t>2</w:t>
      </w:r>
      <w:r w:rsidRPr="00352752">
        <w:rPr>
          <w:rFonts w:ascii="Times New Roman" w:hAnsi="Times New Roman"/>
        </w:rPr>
        <w:t>, 113-118.</w:t>
      </w:r>
      <w:bookmarkEnd w:id="54"/>
    </w:p>
    <w:p w14:paraId="3DE45498" w14:textId="0F86535B" w:rsidR="00352752" w:rsidRPr="00352752" w:rsidRDefault="00352752" w:rsidP="00352752">
      <w:pPr>
        <w:pStyle w:val="EndNoteBibliography"/>
        <w:spacing w:line="360" w:lineRule="auto"/>
        <w:ind w:left="720" w:hanging="720"/>
        <w:rPr>
          <w:rFonts w:ascii="Times New Roman" w:hAnsi="Times New Roman"/>
        </w:rPr>
      </w:pPr>
      <w:bookmarkStart w:id="55" w:name="_ENREF_15"/>
      <w:r w:rsidRPr="00352752">
        <w:rPr>
          <w:rFonts w:ascii="Times New Roman" w:hAnsi="Times New Roman"/>
        </w:rPr>
        <w:t>15.</w:t>
      </w:r>
      <w:r w:rsidRPr="00352752">
        <w:rPr>
          <w:rFonts w:ascii="Times New Roman" w:hAnsi="Times New Roman"/>
        </w:rPr>
        <w:tab/>
        <w:t xml:space="preserve">Vieira, W.A.d.S.; Bezerra, P.A.; Silva, A.C.d.; Veloso, J.S.; Câmara, M.P.S.; Doyle, V.P. Optimal Markers for the Identification of </w:t>
      </w:r>
      <w:r w:rsidRPr="00352752">
        <w:rPr>
          <w:rFonts w:ascii="Times New Roman" w:hAnsi="Times New Roman"/>
          <w:i/>
        </w:rPr>
        <w:t>Colletotrichum</w:t>
      </w:r>
      <w:r w:rsidRPr="00352752">
        <w:rPr>
          <w:rFonts w:ascii="Times New Roman" w:hAnsi="Times New Roman"/>
        </w:rPr>
        <w:t xml:space="preserve"> Species. </w:t>
      </w:r>
      <w:r w:rsidRPr="00352752">
        <w:rPr>
          <w:rFonts w:ascii="Times New Roman" w:hAnsi="Times New Roman"/>
          <w:i/>
        </w:rPr>
        <w:t xml:space="preserve">Molecular Phylogenetics and Evolution </w:t>
      </w:r>
      <w:r w:rsidRPr="00352752">
        <w:rPr>
          <w:rFonts w:ascii="Times New Roman" w:hAnsi="Times New Roman"/>
          <w:b/>
        </w:rPr>
        <w:t>2020</w:t>
      </w:r>
      <w:r w:rsidRPr="00352752">
        <w:rPr>
          <w:rFonts w:ascii="Times New Roman" w:hAnsi="Times New Roman"/>
        </w:rPr>
        <w:t xml:space="preserve">, </w:t>
      </w:r>
      <w:r w:rsidRPr="00352752">
        <w:rPr>
          <w:rFonts w:ascii="Times New Roman" w:hAnsi="Times New Roman"/>
          <w:i/>
        </w:rPr>
        <w:t>143</w:t>
      </w:r>
      <w:r w:rsidRPr="00352752">
        <w:rPr>
          <w:rFonts w:ascii="Times New Roman" w:hAnsi="Times New Roman"/>
        </w:rPr>
        <w:t>, 106694, doi:</w:t>
      </w:r>
      <w:hyperlink r:id="rId16" w:history="1">
        <w:r w:rsidRPr="00352752">
          <w:rPr>
            <w:rStyle w:val="ac"/>
            <w:rFonts w:ascii="Times New Roman" w:hAnsi="Times New Roman"/>
          </w:rPr>
          <w:t>https://doi.org/10.1016/j.ympev.2019.106694</w:t>
        </w:r>
      </w:hyperlink>
      <w:r w:rsidRPr="00352752">
        <w:rPr>
          <w:rFonts w:ascii="Times New Roman" w:hAnsi="Times New Roman"/>
        </w:rPr>
        <w:t>.</w:t>
      </w:r>
      <w:bookmarkEnd w:id="55"/>
    </w:p>
    <w:p w14:paraId="5470FC1F" w14:textId="77777777" w:rsidR="00352752" w:rsidRPr="00352752" w:rsidRDefault="00352752" w:rsidP="00352752">
      <w:pPr>
        <w:pStyle w:val="EndNoteBibliography"/>
        <w:spacing w:line="360" w:lineRule="auto"/>
        <w:ind w:left="720" w:hanging="720"/>
        <w:rPr>
          <w:rFonts w:ascii="Times New Roman" w:hAnsi="Times New Roman"/>
        </w:rPr>
      </w:pPr>
      <w:bookmarkStart w:id="56" w:name="_ENREF_16"/>
      <w:r w:rsidRPr="00352752">
        <w:rPr>
          <w:rFonts w:ascii="Times New Roman" w:hAnsi="Times New Roman"/>
        </w:rPr>
        <w:t>16.</w:t>
      </w:r>
      <w:r w:rsidRPr="00352752">
        <w:rPr>
          <w:rFonts w:ascii="Times New Roman" w:hAnsi="Times New Roman"/>
        </w:rPr>
        <w:tab/>
        <w:t xml:space="preserve">Toth, I.K.; Pritchard, L.; Birch, P.R.J.A.R.P. Comparative Genomics Reveals what Makes an Enterobacterial Plant Pathogen. </w:t>
      </w:r>
      <w:r w:rsidRPr="00352752">
        <w:rPr>
          <w:rFonts w:ascii="Times New Roman" w:hAnsi="Times New Roman"/>
          <w:b/>
        </w:rPr>
        <w:t>2006</w:t>
      </w:r>
      <w:r w:rsidRPr="00352752">
        <w:rPr>
          <w:rFonts w:ascii="Times New Roman" w:hAnsi="Times New Roman"/>
        </w:rPr>
        <w:t xml:space="preserve">, </w:t>
      </w:r>
      <w:r w:rsidRPr="00352752">
        <w:rPr>
          <w:rFonts w:ascii="Times New Roman" w:hAnsi="Times New Roman"/>
          <w:i/>
        </w:rPr>
        <w:t>44</w:t>
      </w:r>
      <w:r w:rsidRPr="00352752">
        <w:rPr>
          <w:rFonts w:ascii="Times New Roman" w:hAnsi="Times New Roman"/>
        </w:rPr>
        <w:t>, 305-336.</w:t>
      </w:r>
      <w:bookmarkEnd w:id="56"/>
    </w:p>
    <w:p w14:paraId="3185AA98" w14:textId="77777777" w:rsidR="00352752" w:rsidRPr="00352752" w:rsidRDefault="00352752" w:rsidP="00352752">
      <w:pPr>
        <w:pStyle w:val="EndNoteBibliography"/>
        <w:spacing w:line="360" w:lineRule="auto"/>
        <w:ind w:left="720" w:hanging="720"/>
        <w:rPr>
          <w:rFonts w:ascii="Times New Roman" w:hAnsi="Times New Roman"/>
        </w:rPr>
      </w:pPr>
      <w:bookmarkStart w:id="57" w:name="_ENREF_17"/>
      <w:r w:rsidRPr="00352752">
        <w:rPr>
          <w:rFonts w:ascii="Times New Roman" w:hAnsi="Times New Roman"/>
        </w:rPr>
        <w:t>17.</w:t>
      </w:r>
      <w:r w:rsidRPr="00352752">
        <w:rPr>
          <w:rFonts w:ascii="Times New Roman" w:hAnsi="Times New Roman"/>
        </w:rPr>
        <w:tab/>
        <w:t xml:space="preserve">Gupta, R.S.; Patel, S.; Saini, N.; Chen, S.J.I.j.o.s.; microbiology, e. Robust Demarcation of 17 Distinct </w:t>
      </w:r>
      <w:r w:rsidRPr="00352752">
        <w:rPr>
          <w:rFonts w:ascii="Times New Roman" w:hAnsi="Times New Roman"/>
          <w:i/>
        </w:rPr>
        <w:t>Bacillus</w:t>
      </w:r>
      <w:r w:rsidRPr="00352752">
        <w:rPr>
          <w:rFonts w:ascii="Times New Roman" w:hAnsi="Times New Roman"/>
        </w:rPr>
        <w:t xml:space="preserve"> Species Clades, Proposed as Novel </w:t>
      </w:r>
      <w:r w:rsidRPr="00352752">
        <w:rPr>
          <w:rFonts w:ascii="Times New Roman" w:hAnsi="Times New Roman"/>
          <w:i/>
        </w:rPr>
        <w:t>Bacillaceae</w:t>
      </w:r>
      <w:r w:rsidRPr="00352752">
        <w:rPr>
          <w:rFonts w:ascii="Times New Roman" w:hAnsi="Times New Roman"/>
        </w:rPr>
        <w:t xml:space="preserve"> Genera, by Phylogenomics and Comparative Genomic Analyses: Description of </w:t>
      </w:r>
      <w:r w:rsidRPr="00352752">
        <w:rPr>
          <w:rFonts w:ascii="Times New Roman" w:hAnsi="Times New Roman"/>
          <w:i/>
        </w:rPr>
        <w:t>Robertmurraya kyonggiensis</w:t>
      </w:r>
      <w:r w:rsidRPr="00352752">
        <w:rPr>
          <w:rFonts w:ascii="Times New Roman" w:hAnsi="Times New Roman"/>
        </w:rPr>
        <w:t xml:space="preserve"> sp. nov. and Proposal for an Emended Genus </w:t>
      </w:r>
      <w:r w:rsidRPr="00352752">
        <w:rPr>
          <w:rFonts w:ascii="Times New Roman" w:hAnsi="Times New Roman"/>
          <w:i/>
        </w:rPr>
        <w:t>Bacillus</w:t>
      </w:r>
      <w:r w:rsidRPr="00352752">
        <w:rPr>
          <w:rFonts w:ascii="Times New Roman" w:hAnsi="Times New Roman"/>
        </w:rPr>
        <w:t xml:space="preserve"> Limiting It Only to the Members of the Subtilis and Cereus Clades of Species. </w:t>
      </w:r>
      <w:r w:rsidRPr="00352752">
        <w:rPr>
          <w:rFonts w:ascii="Times New Roman" w:hAnsi="Times New Roman"/>
          <w:b/>
        </w:rPr>
        <w:t>2020</w:t>
      </w:r>
      <w:r w:rsidRPr="00352752">
        <w:rPr>
          <w:rFonts w:ascii="Times New Roman" w:hAnsi="Times New Roman"/>
        </w:rPr>
        <w:t xml:space="preserve">, </w:t>
      </w:r>
      <w:r w:rsidRPr="00352752">
        <w:rPr>
          <w:rFonts w:ascii="Times New Roman" w:hAnsi="Times New Roman"/>
          <w:i/>
        </w:rPr>
        <w:t>70</w:t>
      </w:r>
      <w:r w:rsidRPr="00352752">
        <w:rPr>
          <w:rFonts w:ascii="Times New Roman" w:hAnsi="Times New Roman"/>
        </w:rPr>
        <w:t>, 5753-5798.</w:t>
      </w:r>
      <w:bookmarkEnd w:id="57"/>
    </w:p>
    <w:p w14:paraId="3139BF3D" w14:textId="77777777" w:rsidR="00352752" w:rsidRPr="00352752" w:rsidRDefault="00352752" w:rsidP="00352752">
      <w:pPr>
        <w:pStyle w:val="EndNoteBibliography"/>
        <w:spacing w:line="360" w:lineRule="auto"/>
        <w:ind w:left="720" w:hanging="720"/>
        <w:rPr>
          <w:rFonts w:ascii="Times New Roman" w:hAnsi="Times New Roman"/>
        </w:rPr>
      </w:pPr>
      <w:bookmarkStart w:id="58" w:name="_ENREF_18"/>
      <w:r w:rsidRPr="00352752">
        <w:rPr>
          <w:rFonts w:ascii="Times New Roman" w:hAnsi="Times New Roman"/>
        </w:rPr>
        <w:t>18.</w:t>
      </w:r>
      <w:r w:rsidRPr="00352752">
        <w:rPr>
          <w:rFonts w:ascii="Times New Roman" w:hAnsi="Times New Roman"/>
        </w:rPr>
        <w:tab/>
        <w:t xml:space="preserve">Miyauchi, S.; Kiss, E.; Kuo, A.; Drula, E.; Kohler, A.; Sánchez-García, M.; Morin, E.; Andreopoulos, B.; Barry, K.W.; Bonito, G.J.N.c. Large-Scale Genome Sequencing of Mycorrhizal Fungi Provides Insights into the Early Evolution of Symbiotic Traits. </w:t>
      </w:r>
      <w:r w:rsidRPr="00352752">
        <w:rPr>
          <w:rFonts w:ascii="Times New Roman" w:hAnsi="Times New Roman"/>
          <w:b/>
        </w:rPr>
        <w:t>2020</w:t>
      </w:r>
      <w:r w:rsidRPr="00352752">
        <w:rPr>
          <w:rFonts w:ascii="Times New Roman" w:hAnsi="Times New Roman"/>
        </w:rPr>
        <w:t xml:space="preserve">, </w:t>
      </w:r>
      <w:r w:rsidRPr="00352752">
        <w:rPr>
          <w:rFonts w:ascii="Times New Roman" w:hAnsi="Times New Roman"/>
          <w:i/>
        </w:rPr>
        <w:t>11</w:t>
      </w:r>
      <w:r w:rsidRPr="00352752">
        <w:rPr>
          <w:rFonts w:ascii="Times New Roman" w:hAnsi="Times New Roman"/>
        </w:rPr>
        <w:t>, 5125.</w:t>
      </w:r>
      <w:bookmarkEnd w:id="58"/>
    </w:p>
    <w:p w14:paraId="15FE42AD" w14:textId="77777777" w:rsidR="00352752" w:rsidRPr="00352752" w:rsidRDefault="00352752" w:rsidP="00352752">
      <w:pPr>
        <w:pStyle w:val="EndNoteBibliography"/>
        <w:spacing w:line="360" w:lineRule="auto"/>
        <w:ind w:left="720" w:hanging="720"/>
        <w:rPr>
          <w:rFonts w:ascii="Times New Roman" w:hAnsi="Times New Roman"/>
        </w:rPr>
      </w:pPr>
      <w:bookmarkStart w:id="59" w:name="_ENREF_19"/>
      <w:r w:rsidRPr="00352752">
        <w:rPr>
          <w:rFonts w:ascii="Times New Roman" w:hAnsi="Times New Roman"/>
        </w:rPr>
        <w:t>19.</w:t>
      </w:r>
      <w:r w:rsidRPr="00352752">
        <w:rPr>
          <w:rFonts w:ascii="Times New Roman" w:hAnsi="Times New Roman"/>
        </w:rPr>
        <w:tab/>
        <w:t xml:space="preserve">Fu, F.F.; Hao, Z.; Wang, P.; Lu, Y.; Xue, L.J.; Wei, G.; Tian, Y.; Hu, B.; Xu, H.; Shi, J.J.P. Genome Sequence and Comparative Analysis of </w:t>
      </w:r>
      <w:r w:rsidRPr="00352752">
        <w:rPr>
          <w:rFonts w:ascii="Times New Roman" w:hAnsi="Times New Roman"/>
          <w:i/>
        </w:rPr>
        <w:t>Colletotrichum gloeosporioides</w:t>
      </w:r>
      <w:r w:rsidRPr="00352752">
        <w:rPr>
          <w:rFonts w:ascii="Times New Roman" w:hAnsi="Times New Roman"/>
        </w:rPr>
        <w:t xml:space="preserve"> Isolated from Liriodendron Leaves. </w:t>
      </w:r>
      <w:r w:rsidRPr="00352752">
        <w:rPr>
          <w:rFonts w:ascii="Times New Roman" w:hAnsi="Times New Roman"/>
          <w:b/>
        </w:rPr>
        <w:t>2020</w:t>
      </w:r>
      <w:r w:rsidRPr="00352752">
        <w:rPr>
          <w:rFonts w:ascii="Times New Roman" w:hAnsi="Times New Roman"/>
        </w:rPr>
        <w:t xml:space="preserve">, </w:t>
      </w:r>
      <w:r w:rsidRPr="00352752">
        <w:rPr>
          <w:rFonts w:ascii="Times New Roman" w:hAnsi="Times New Roman"/>
          <w:i/>
        </w:rPr>
        <w:t>110</w:t>
      </w:r>
      <w:r w:rsidRPr="00352752">
        <w:rPr>
          <w:rFonts w:ascii="Times New Roman" w:hAnsi="Times New Roman"/>
        </w:rPr>
        <w:t>, 1260-1269.</w:t>
      </w:r>
      <w:bookmarkEnd w:id="59"/>
    </w:p>
    <w:p w14:paraId="4C78A1FA" w14:textId="77777777" w:rsidR="00352752" w:rsidRPr="00352752" w:rsidRDefault="00352752" w:rsidP="00352752">
      <w:pPr>
        <w:pStyle w:val="EndNoteBibliography"/>
        <w:spacing w:line="360" w:lineRule="auto"/>
        <w:ind w:left="720" w:hanging="720"/>
        <w:rPr>
          <w:rFonts w:ascii="Times New Roman" w:hAnsi="Times New Roman"/>
        </w:rPr>
      </w:pPr>
      <w:bookmarkStart w:id="60" w:name="_ENREF_20"/>
      <w:r w:rsidRPr="00352752">
        <w:rPr>
          <w:rFonts w:ascii="Times New Roman" w:hAnsi="Times New Roman"/>
        </w:rPr>
        <w:t>20.</w:t>
      </w:r>
      <w:r w:rsidRPr="00352752">
        <w:rPr>
          <w:rFonts w:ascii="Times New Roman" w:hAnsi="Times New Roman"/>
        </w:rPr>
        <w:tab/>
        <w:t xml:space="preserve">El Alaoui, M.A.; Msairi, S.; Kaissoumi, H.E.; Chliyeh, M.; Selmaoui, K.; Benkirane, R.; Ouazzani Touhami, A.; Douira, A. Phylogenetic Diversity of a Natural Population of </w:t>
      </w:r>
      <w:r w:rsidRPr="00352752">
        <w:rPr>
          <w:rFonts w:ascii="Times New Roman" w:hAnsi="Times New Roman"/>
          <w:i/>
        </w:rPr>
        <w:t>Colletotrichum</w:t>
      </w:r>
      <w:r w:rsidRPr="00352752">
        <w:rPr>
          <w:rFonts w:ascii="Times New Roman" w:hAnsi="Times New Roman"/>
        </w:rPr>
        <w:t xml:space="preserve"> spp. Isolated from Different Substrates in Morocco. </w:t>
      </w:r>
      <w:r w:rsidRPr="00352752">
        <w:rPr>
          <w:rFonts w:ascii="Times New Roman" w:hAnsi="Times New Roman"/>
          <w:i/>
        </w:rPr>
        <w:t xml:space="preserve">PLANT CELL BIOTECHNOLOGY AND MOLECULAR BIOLOGY </w:t>
      </w:r>
      <w:r w:rsidRPr="00352752">
        <w:rPr>
          <w:rFonts w:ascii="Times New Roman" w:hAnsi="Times New Roman"/>
          <w:b/>
        </w:rPr>
        <w:t>2021</w:t>
      </w:r>
      <w:r w:rsidRPr="00352752">
        <w:rPr>
          <w:rFonts w:ascii="Times New Roman" w:hAnsi="Times New Roman"/>
        </w:rPr>
        <w:t xml:space="preserve">, </w:t>
      </w:r>
      <w:r w:rsidRPr="00352752">
        <w:rPr>
          <w:rFonts w:ascii="Times New Roman" w:hAnsi="Times New Roman"/>
          <w:i/>
        </w:rPr>
        <w:t>22</w:t>
      </w:r>
      <w:r w:rsidRPr="00352752">
        <w:rPr>
          <w:rFonts w:ascii="Times New Roman" w:hAnsi="Times New Roman"/>
        </w:rPr>
        <w:t>, 84-94.</w:t>
      </w:r>
      <w:bookmarkEnd w:id="60"/>
    </w:p>
    <w:p w14:paraId="150E0F18" w14:textId="77777777" w:rsidR="00352752" w:rsidRPr="00352752" w:rsidRDefault="00352752" w:rsidP="00352752">
      <w:pPr>
        <w:pStyle w:val="EndNoteBibliography"/>
        <w:spacing w:line="360" w:lineRule="auto"/>
        <w:ind w:left="720" w:hanging="720"/>
        <w:rPr>
          <w:rFonts w:ascii="Times New Roman" w:hAnsi="Times New Roman"/>
        </w:rPr>
      </w:pPr>
      <w:bookmarkStart w:id="61" w:name="_ENREF_21"/>
      <w:r w:rsidRPr="00352752">
        <w:rPr>
          <w:rFonts w:ascii="Times New Roman" w:hAnsi="Times New Roman"/>
        </w:rPr>
        <w:t>21.</w:t>
      </w:r>
      <w:r w:rsidRPr="00352752">
        <w:rPr>
          <w:rFonts w:ascii="Times New Roman" w:hAnsi="Times New Roman"/>
        </w:rPr>
        <w:tab/>
        <w:t xml:space="preserve">Emms, D.M.; Kelly, S.J.G.b. OrthoFinder: phylogenetic orthology inference for comparative genomics. </w:t>
      </w:r>
      <w:r w:rsidRPr="00352752">
        <w:rPr>
          <w:rFonts w:ascii="Times New Roman" w:hAnsi="Times New Roman"/>
          <w:b/>
        </w:rPr>
        <w:t>2019</w:t>
      </w:r>
      <w:r w:rsidRPr="00352752">
        <w:rPr>
          <w:rFonts w:ascii="Times New Roman" w:hAnsi="Times New Roman"/>
        </w:rPr>
        <w:t xml:space="preserve">, </w:t>
      </w:r>
      <w:r w:rsidRPr="00352752">
        <w:rPr>
          <w:rFonts w:ascii="Times New Roman" w:hAnsi="Times New Roman"/>
          <w:i/>
        </w:rPr>
        <w:t>20</w:t>
      </w:r>
      <w:r w:rsidRPr="00352752">
        <w:rPr>
          <w:rFonts w:ascii="Times New Roman" w:hAnsi="Times New Roman"/>
        </w:rPr>
        <w:t>, 1-14.</w:t>
      </w:r>
      <w:bookmarkEnd w:id="61"/>
    </w:p>
    <w:p w14:paraId="30E959C0" w14:textId="77777777" w:rsidR="00352752" w:rsidRPr="00352752" w:rsidRDefault="00352752" w:rsidP="00352752">
      <w:pPr>
        <w:pStyle w:val="EndNoteBibliography"/>
        <w:spacing w:line="360" w:lineRule="auto"/>
        <w:ind w:left="720" w:hanging="720"/>
        <w:rPr>
          <w:rFonts w:ascii="Times New Roman" w:hAnsi="Times New Roman"/>
        </w:rPr>
      </w:pPr>
      <w:bookmarkStart w:id="62" w:name="_ENREF_22"/>
      <w:r w:rsidRPr="00352752">
        <w:rPr>
          <w:rFonts w:ascii="Times New Roman" w:hAnsi="Times New Roman"/>
        </w:rPr>
        <w:t>22.</w:t>
      </w:r>
      <w:r w:rsidRPr="00352752">
        <w:rPr>
          <w:rFonts w:ascii="Times New Roman" w:hAnsi="Times New Roman"/>
        </w:rPr>
        <w:tab/>
        <w:t xml:space="preserve">Zhang, M.; Xu, W.; Mei, H.; Song, G.; Ge, N.; Tao, Y.; Liu, W.; Liang, G.J.A.o.M. Comparative </w:t>
      </w:r>
      <w:r w:rsidRPr="00352752">
        <w:rPr>
          <w:rFonts w:ascii="Times New Roman" w:hAnsi="Times New Roman"/>
        </w:rPr>
        <w:lastRenderedPageBreak/>
        <w:t xml:space="preserve">Genomics Predict Specific Genes in Potential Mucorales Identification.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205</w:t>
      </w:r>
      <w:r w:rsidRPr="00352752">
        <w:rPr>
          <w:rFonts w:ascii="Times New Roman" w:hAnsi="Times New Roman"/>
        </w:rPr>
        <w:t>, 320.</w:t>
      </w:r>
      <w:bookmarkEnd w:id="62"/>
    </w:p>
    <w:p w14:paraId="1C763C6C" w14:textId="77777777" w:rsidR="00352752" w:rsidRPr="00352752" w:rsidRDefault="00352752" w:rsidP="00352752">
      <w:pPr>
        <w:pStyle w:val="EndNoteBibliography"/>
        <w:spacing w:line="360" w:lineRule="auto"/>
        <w:ind w:left="720" w:hanging="720"/>
        <w:rPr>
          <w:rFonts w:ascii="Times New Roman" w:hAnsi="Times New Roman"/>
        </w:rPr>
      </w:pPr>
      <w:bookmarkStart w:id="63" w:name="_ENREF_23"/>
      <w:r w:rsidRPr="00352752">
        <w:rPr>
          <w:rFonts w:ascii="Times New Roman" w:hAnsi="Times New Roman"/>
        </w:rPr>
        <w:t>23.</w:t>
      </w:r>
      <w:r w:rsidRPr="00352752">
        <w:rPr>
          <w:rFonts w:ascii="Times New Roman" w:hAnsi="Times New Roman"/>
        </w:rPr>
        <w:tab/>
        <w:t xml:space="preserve">Yang, J.; Duan, K.; Liu, Y.; Song, L.; Gao, Q.H.J.J.o.P. Method to Detect and Quantify Colonization of Anthracnose Causal Agent </w:t>
      </w:r>
      <w:r w:rsidRPr="00352752">
        <w:rPr>
          <w:rFonts w:ascii="Times New Roman" w:hAnsi="Times New Roman"/>
          <w:i/>
        </w:rPr>
        <w:t>Colletotrichum gloeosporioides</w:t>
      </w:r>
      <w:r w:rsidRPr="00352752">
        <w:rPr>
          <w:rFonts w:ascii="Times New Roman" w:hAnsi="Times New Roman"/>
        </w:rPr>
        <w:t xml:space="preserve"> Species Complex in Strawberry by Real‐time PCR.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170</w:t>
      </w:r>
      <w:r w:rsidRPr="00352752">
        <w:rPr>
          <w:rFonts w:ascii="Times New Roman" w:hAnsi="Times New Roman"/>
        </w:rPr>
        <w:t>, 326-336.</w:t>
      </w:r>
      <w:bookmarkEnd w:id="63"/>
    </w:p>
    <w:p w14:paraId="28782994" w14:textId="77777777" w:rsidR="00352752" w:rsidRPr="00352752" w:rsidRDefault="00352752" w:rsidP="00352752">
      <w:pPr>
        <w:pStyle w:val="EndNoteBibliography"/>
        <w:spacing w:line="360" w:lineRule="auto"/>
        <w:ind w:left="720" w:hanging="720"/>
        <w:rPr>
          <w:rFonts w:ascii="Times New Roman" w:hAnsi="Times New Roman"/>
        </w:rPr>
      </w:pPr>
      <w:bookmarkStart w:id="64" w:name="_ENREF_24"/>
      <w:r w:rsidRPr="00352752">
        <w:rPr>
          <w:rFonts w:ascii="Times New Roman" w:hAnsi="Times New Roman"/>
        </w:rPr>
        <w:t>24.</w:t>
      </w:r>
      <w:r w:rsidRPr="00352752">
        <w:rPr>
          <w:rFonts w:ascii="Times New Roman" w:hAnsi="Times New Roman"/>
        </w:rPr>
        <w:tab/>
        <w:t xml:space="preserve">Syafitri, L.M.; Wibowo, A.; Widiastuti, A.; Subandiyah, S.; Harper, S.J.B.J.o.B.D. Molecular Identification of </w:t>
      </w:r>
      <w:r w:rsidRPr="00352752">
        <w:rPr>
          <w:rFonts w:ascii="Times New Roman" w:hAnsi="Times New Roman"/>
          <w:i/>
        </w:rPr>
        <w:t>Colletotrichum gloeosporioides</w:t>
      </w:r>
      <w:r w:rsidRPr="00352752">
        <w:rPr>
          <w:rFonts w:ascii="Times New Roman" w:hAnsi="Times New Roman"/>
        </w:rPr>
        <w:t xml:space="preserve"> Causing Anthracnose on Shallot in Bantul, Yogyakarta, Indonesia.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24</w:t>
      </w:r>
      <w:r w:rsidRPr="00352752">
        <w:rPr>
          <w:rFonts w:ascii="Times New Roman" w:hAnsi="Times New Roman"/>
        </w:rPr>
        <w:t>.</w:t>
      </w:r>
      <w:bookmarkEnd w:id="64"/>
    </w:p>
    <w:p w14:paraId="35DE8E63" w14:textId="77777777" w:rsidR="00352752" w:rsidRPr="00352752" w:rsidRDefault="00352752" w:rsidP="00352752">
      <w:pPr>
        <w:pStyle w:val="EndNoteBibliography"/>
        <w:spacing w:line="360" w:lineRule="auto"/>
        <w:ind w:left="720" w:hanging="720"/>
        <w:rPr>
          <w:rFonts w:ascii="Times New Roman" w:hAnsi="Times New Roman"/>
        </w:rPr>
      </w:pPr>
      <w:bookmarkStart w:id="65" w:name="_ENREF_25"/>
      <w:r w:rsidRPr="00352752">
        <w:rPr>
          <w:rFonts w:ascii="Times New Roman" w:hAnsi="Times New Roman"/>
        </w:rPr>
        <w:t>25.</w:t>
      </w:r>
      <w:r w:rsidRPr="00352752">
        <w:rPr>
          <w:rFonts w:ascii="Times New Roman" w:hAnsi="Times New Roman"/>
        </w:rPr>
        <w:tab/>
        <w:t xml:space="preserve">Li, J.; Macdonald, J.; Von Stetten, F.J.A. A Comprehensive Summary of a Decade Development of the Recombinase Polymerase Amplification. </w:t>
      </w:r>
      <w:r w:rsidRPr="00352752">
        <w:rPr>
          <w:rFonts w:ascii="Times New Roman" w:hAnsi="Times New Roman"/>
          <w:b/>
        </w:rPr>
        <w:t>2019</w:t>
      </w:r>
      <w:r w:rsidRPr="00352752">
        <w:rPr>
          <w:rFonts w:ascii="Times New Roman" w:hAnsi="Times New Roman"/>
        </w:rPr>
        <w:t xml:space="preserve">, </w:t>
      </w:r>
      <w:r w:rsidRPr="00352752">
        <w:rPr>
          <w:rFonts w:ascii="Times New Roman" w:hAnsi="Times New Roman"/>
          <w:i/>
        </w:rPr>
        <w:t>144</w:t>
      </w:r>
      <w:r w:rsidRPr="00352752">
        <w:rPr>
          <w:rFonts w:ascii="Times New Roman" w:hAnsi="Times New Roman"/>
        </w:rPr>
        <w:t>, 31-67.</w:t>
      </w:r>
      <w:bookmarkEnd w:id="65"/>
    </w:p>
    <w:p w14:paraId="2D32549E" w14:textId="77777777" w:rsidR="00352752" w:rsidRPr="00352752" w:rsidRDefault="00352752" w:rsidP="00352752">
      <w:pPr>
        <w:pStyle w:val="EndNoteBibliography"/>
        <w:spacing w:line="360" w:lineRule="auto"/>
        <w:ind w:left="720" w:hanging="720"/>
        <w:rPr>
          <w:rFonts w:ascii="Times New Roman" w:hAnsi="Times New Roman"/>
        </w:rPr>
      </w:pPr>
      <w:bookmarkStart w:id="66" w:name="_ENREF_26"/>
      <w:r w:rsidRPr="00352752">
        <w:rPr>
          <w:rFonts w:ascii="Times New Roman" w:hAnsi="Times New Roman"/>
        </w:rPr>
        <w:t>26.</w:t>
      </w:r>
      <w:r w:rsidRPr="00352752">
        <w:rPr>
          <w:rFonts w:ascii="Times New Roman" w:hAnsi="Times New Roman"/>
        </w:rPr>
        <w:tab/>
        <w:t xml:space="preserve">Wang, Y.; Xu, W.T.; Lu, R.S.; Chen, M.; Liu, J.; Sun, X.Q.; Zhang, Y.M.J.P.D. Genome Sequence Resource for </w:t>
      </w:r>
      <w:r w:rsidRPr="00352752">
        <w:rPr>
          <w:rFonts w:ascii="Times New Roman" w:hAnsi="Times New Roman"/>
          <w:i/>
        </w:rPr>
        <w:t>Colletotrichum gloeosporioides</w:t>
      </w:r>
      <w:r w:rsidRPr="00352752">
        <w:rPr>
          <w:rFonts w:ascii="Times New Roman" w:hAnsi="Times New Roman"/>
        </w:rPr>
        <w:t xml:space="preserve">, an Important Pathogenic Fungus Causing Anthracnose of </w:t>
      </w:r>
      <w:r w:rsidRPr="00352752">
        <w:rPr>
          <w:rFonts w:ascii="Times New Roman" w:hAnsi="Times New Roman"/>
          <w:i/>
        </w:rPr>
        <w:t>Dioscorea alata</w:t>
      </w:r>
      <w:r w:rsidRPr="00352752">
        <w:rPr>
          <w:rFonts w:ascii="Times New Roman" w:hAnsi="Times New Roman"/>
        </w:rPr>
        <w:t xml:space="preserve">.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107</w:t>
      </w:r>
      <w:r w:rsidRPr="00352752">
        <w:rPr>
          <w:rFonts w:ascii="Times New Roman" w:hAnsi="Times New Roman"/>
        </w:rPr>
        <w:t>, 893-895.</w:t>
      </w:r>
      <w:bookmarkEnd w:id="66"/>
    </w:p>
    <w:p w14:paraId="656CDACC" w14:textId="77777777" w:rsidR="00352752" w:rsidRPr="00352752" w:rsidRDefault="00352752" w:rsidP="00352752">
      <w:pPr>
        <w:pStyle w:val="EndNoteBibliography"/>
        <w:spacing w:line="360" w:lineRule="auto"/>
        <w:ind w:left="720" w:hanging="720"/>
        <w:rPr>
          <w:rFonts w:ascii="Times New Roman" w:hAnsi="Times New Roman"/>
        </w:rPr>
      </w:pPr>
      <w:bookmarkStart w:id="67" w:name="_ENREF_27"/>
      <w:r w:rsidRPr="00352752">
        <w:rPr>
          <w:rFonts w:ascii="Times New Roman" w:hAnsi="Times New Roman"/>
        </w:rPr>
        <w:t>27.</w:t>
      </w:r>
      <w:r w:rsidRPr="00352752">
        <w:rPr>
          <w:rFonts w:ascii="Times New Roman" w:hAnsi="Times New Roman"/>
        </w:rPr>
        <w:tab/>
        <w:t xml:space="preserve">Nguyen, H.D.; Sultana, T.; Kesanakurti, P.; Hambleton, S.J.I.f. Genome Sequencing and Comparison of Five </w:t>
      </w:r>
      <w:r w:rsidRPr="00352752">
        <w:rPr>
          <w:rFonts w:ascii="Times New Roman" w:hAnsi="Times New Roman"/>
          <w:i/>
        </w:rPr>
        <w:t>Tilletia</w:t>
      </w:r>
      <w:r w:rsidRPr="00352752">
        <w:rPr>
          <w:rFonts w:ascii="Times New Roman" w:hAnsi="Times New Roman"/>
        </w:rPr>
        <w:t xml:space="preserve"> Species to Identify Candidate Genes for the Detection of Regulated Species Infecting Wheat. </w:t>
      </w:r>
      <w:r w:rsidRPr="00352752">
        <w:rPr>
          <w:rFonts w:ascii="Times New Roman" w:hAnsi="Times New Roman"/>
          <w:b/>
        </w:rPr>
        <w:t>2019</w:t>
      </w:r>
      <w:r w:rsidRPr="00352752">
        <w:rPr>
          <w:rFonts w:ascii="Times New Roman" w:hAnsi="Times New Roman"/>
        </w:rPr>
        <w:t xml:space="preserve">, </w:t>
      </w:r>
      <w:r w:rsidRPr="00352752">
        <w:rPr>
          <w:rFonts w:ascii="Times New Roman" w:hAnsi="Times New Roman"/>
          <w:i/>
        </w:rPr>
        <w:t>10</w:t>
      </w:r>
      <w:r w:rsidRPr="00352752">
        <w:rPr>
          <w:rFonts w:ascii="Times New Roman" w:hAnsi="Times New Roman"/>
        </w:rPr>
        <w:t>, 1-17.</w:t>
      </w:r>
      <w:bookmarkEnd w:id="67"/>
    </w:p>
    <w:p w14:paraId="16472B25" w14:textId="77777777" w:rsidR="00352752" w:rsidRPr="00352752" w:rsidRDefault="00352752" w:rsidP="00352752">
      <w:pPr>
        <w:pStyle w:val="EndNoteBibliography"/>
        <w:spacing w:line="360" w:lineRule="auto"/>
        <w:ind w:left="720" w:hanging="720"/>
        <w:rPr>
          <w:rFonts w:ascii="Times New Roman" w:hAnsi="Times New Roman"/>
        </w:rPr>
      </w:pPr>
      <w:bookmarkStart w:id="68" w:name="_ENREF_28"/>
      <w:r w:rsidRPr="00352752">
        <w:rPr>
          <w:rFonts w:ascii="Times New Roman" w:hAnsi="Times New Roman"/>
        </w:rPr>
        <w:t>28.</w:t>
      </w:r>
      <w:r w:rsidRPr="00352752">
        <w:rPr>
          <w:rFonts w:ascii="Times New Roman" w:hAnsi="Times New Roman"/>
        </w:rPr>
        <w:tab/>
        <w:t xml:space="preserve">Hall, T.; Biosciences, I.; Carlsbad, C.J.G.B.B. BioEdit: an Important Software for Molecular Biology. </w:t>
      </w:r>
      <w:r w:rsidRPr="00352752">
        <w:rPr>
          <w:rFonts w:ascii="Times New Roman" w:hAnsi="Times New Roman"/>
          <w:b/>
        </w:rPr>
        <w:t>2011</w:t>
      </w:r>
      <w:r w:rsidRPr="00352752">
        <w:rPr>
          <w:rFonts w:ascii="Times New Roman" w:hAnsi="Times New Roman"/>
        </w:rPr>
        <w:t xml:space="preserve">, </w:t>
      </w:r>
      <w:r w:rsidRPr="00352752">
        <w:rPr>
          <w:rFonts w:ascii="Times New Roman" w:hAnsi="Times New Roman"/>
          <w:i/>
        </w:rPr>
        <w:t>2</w:t>
      </w:r>
      <w:r w:rsidRPr="00352752">
        <w:rPr>
          <w:rFonts w:ascii="Times New Roman" w:hAnsi="Times New Roman"/>
        </w:rPr>
        <w:t>, 60-61.</w:t>
      </w:r>
      <w:bookmarkEnd w:id="68"/>
    </w:p>
    <w:p w14:paraId="1BCC1507" w14:textId="77777777" w:rsidR="00352752" w:rsidRPr="00352752" w:rsidRDefault="00352752" w:rsidP="00352752">
      <w:pPr>
        <w:pStyle w:val="EndNoteBibliography"/>
        <w:spacing w:line="360" w:lineRule="auto"/>
        <w:ind w:left="720" w:hanging="720"/>
        <w:rPr>
          <w:rFonts w:ascii="Times New Roman" w:hAnsi="Times New Roman"/>
        </w:rPr>
      </w:pPr>
      <w:bookmarkStart w:id="69" w:name="_ENREF_29"/>
      <w:r w:rsidRPr="00352752">
        <w:rPr>
          <w:rFonts w:ascii="Times New Roman" w:hAnsi="Times New Roman"/>
        </w:rPr>
        <w:t>29.</w:t>
      </w:r>
      <w:r w:rsidRPr="00352752">
        <w:rPr>
          <w:rFonts w:ascii="Times New Roman" w:hAnsi="Times New Roman"/>
        </w:rPr>
        <w:tab/>
        <w:t xml:space="preserve">Johnson, M.; Zaretskaya, I.; Raytselis, Y.; Merezhuk, Y.; McGinnis, S.; Madden, T.L.J.N.a.r. NCBI BLAST: a Better Web Interface. </w:t>
      </w:r>
      <w:r w:rsidRPr="00352752">
        <w:rPr>
          <w:rFonts w:ascii="Times New Roman" w:hAnsi="Times New Roman"/>
          <w:b/>
        </w:rPr>
        <w:t>2008</w:t>
      </w:r>
      <w:r w:rsidRPr="00352752">
        <w:rPr>
          <w:rFonts w:ascii="Times New Roman" w:hAnsi="Times New Roman"/>
        </w:rPr>
        <w:t xml:space="preserve">, </w:t>
      </w:r>
      <w:r w:rsidRPr="00352752">
        <w:rPr>
          <w:rFonts w:ascii="Times New Roman" w:hAnsi="Times New Roman"/>
          <w:i/>
        </w:rPr>
        <w:t>36</w:t>
      </w:r>
      <w:r w:rsidRPr="00352752">
        <w:rPr>
          <w:rFonts w:ascii="Times New Roman" w:hAnsi="Times New Roman"/>
        </w:rPr>
        <w:t>, W5-W9.</w:t>
      </w:r>
      <w:bookmarkEnd w:id="69"/>
    </w:p>
    <w:p w14:paraId="5B140FF7" w14:textId="77777777" w:rsidR="00352752" w:rsidRPr="00352752" w:rsidRDefault="00352752" w:rsidP="00352752">
      <w:pPr>
        <w:pStyle w:val="EndNoteBibliography"/>
        <w:spacing w:line="360" w:lineRule="auto"/>
        <w:ind w:left="720" w:hanging="720"/>
        <w:rPr>
          <w:rFonts w:ascii="Times New Roman" w:hAnsi="Times New Roman"/>
        </w:rPr>
      </w:pPr>
      <w:bookmarkStart w:id="70" w:name="_ENREF_30"/>
      <w:r w:rsidRPr="00352752">
        <w:rPr>
          <w:rFonts w:ascii="Times New Roman" w:hAnsi="Times New Roman"/>
        </w:rPr>
        <w:t>30.</w:t>
      </w:r>
      <w:r w:rsidRPr="00352752">
        <w:rPr>
          <w:rFonts w:ascii="Times New Roman" w:hAnsi="Times New Roman"/>
        </w:rPr>
        <w:tab/>
        <w:t xml:space="preserve">Aamir, S. A Rapid and Efficient Method of fungal Genomic DNA Extraction, Suitable for PCR Based Molecular Methods. </w:t>
      </w:r>
      <w:r w:rsidRPr="00352752">
        <w:rPr>
          <w:rFonts w:ascii="Times New Roman" w:hAnsi="Times New Roman"/>
          <w:i/>
        </w:rPr>
        <w:t xml:space="preserve">Plant Pathology &amp; Quarantine </w:t>
      </w:r>
      <w:r w:rsidRPr="00352752">
        <w:rPr>
          <w:rFonts w:ascii="Times New Roman" w:hAnsi="Times New Roman"/>
          <w:b/>
        </w:rPr>
        <w:t>2015</w:t>
      </w:r>
      <w:r w:rsidRPr="00352752">
        <w:rPr>
          <w:rFonts w:ascii="Times New Roman" w:hAnsi="Times New Roman"/>
        </w:rPr>
        <w:t xml:space="preserve">, </w:t>
      </w:r>
      <w:r w:rsidRPr="00352752">
        <w:rPr>
          <w:rFonts w:ascii="Times New Roman" w:hAnsi="Times New Roman"/>
          <w:i/>
        </w:rPr>
        <w:t>5</w:t>
      </w:r>
      <w:r w:rsidRPr="00352752">
        <w:rPr>
          <w:rFonts w:ascii="Times New Roman" w:hAnsi="Times New Roman"/>
        </w:rPr>
        <w:t>, 74-81, doi:10.5943/ppq/5/2/6.</w:t>
      </w:r>
      <w:bookmarkEnd w:id="70"/>
    </w:p>
    <w:p w14:paraId="6878C4D6" w14:textId="77777777" w:rsidR="00352752" w:rsidRPr="00352752" w:rsidRDefault="00352752" w:rsidP="00352752">
      <w:pPr>
        <w:pStyle w:val="EndNoteBibliography"/>
        <w:spacing w:line="360" w:lineRule="auto"/>
        <w:ind w:left="720" w:hanging="720"/>
        <w:rPr>
          <w:rFonts w:ascii="Times New Roman" w:hAnsi="Times New Roman"/>
        </w:rPr>
      </w:pPr>
      <w:bookmarkStart w:id="71" w:name="_ENREF_31"/>
      <w:r w:rsidRPr="00352752">
        <w:rPr>
          <w:rFonts w:ascii="Times New Roman" w:hAnsi="Times New Roman"/>
        </w:rPr>
        <w:t>31.</w:t>
      </w:r>
      <w:r w:rsidRPr="00352752">
        <w:rPr>
          <w:rFonts w:ascii="Times New Roman" w:hAnsi="Times New Roman"/>
        </w:rPr>
        <w:tab/>
        <w:t xml:space="preserve">Lalitha, S.J.B.S.; Scient, I.R.T.C.S.J.f. Primer Premier 5. </w:t>
      </w:r>
      <w:r w:rsidRPr="00352752">
        <w:rPr>
          <w:rFonts w:ascii="Times New Roman" w:hAnsi="Times New Roman"/>
          <w:b/>
        </w:rPr>
        <w:t>2000</w:t>
      </w:r>
      <w:r w:rsidRPr="00352752">
        <w:rPr>
          <w:rFonts w:ascii="Times New Roman" w:hAnsi="Times New Roman"/>
        </w:rPr>
        <w:t xml:space="preserve">, </w:t>
      </w:r>
      <w:r w:rsidRPr="00352752">
        <w:rPr>
          <w:rFonts w:ascii="Times New Roman" w:hAnsi="Times New Roman"/>
          <w:i/>
        </w:rPr>
        <w:t>1</w:t>
      </w:r>
      <w:r w:rsidRPr="00352752">
        <w:rPr>
          <w:rFonts w:ascii="Times New Roman" w:hAnsi="Times New Roman"/>
        </w:rPr>
        <w:t>, 270-272.</w:t>
      </w:r>
      <w:bookmarkEnd w:id="71"/>
    </w:p>
    <w:p w14:paraId="49282A35" w14:textId="77777777" w:rsidR="00352752" w:rsidRPr="00352752" w:rsidRDefault="00352752" w:rsidP="00352752">
      <w:pPr>
        <w:pStyle w:val="EndNoteBibliography"/>
        <w:spacing w:line="360" w:lineRule="auto"/>
        <w:ind w:left="720" w:hanging="720"/>
        <w:rPr>
          <w:rFonts w:ascii="Times New Roman" w:hAnsi="Times New Roman"/>
        </w:rPr>
      </w:pPr>
      <w:bookmarkStart w:id="72" w:name="_ENREF_32"/>
      <w:r w:rsidRPr="00352752">
        <w:rPr>
          <w:rFonts w:ascii="Times New Roman" w:hAnsi="Times New Roman"/>
        </w:rPr>
        <w:t>32.</w:t>
      </w:r>
      <w:r w:rsidRPr="00352752">
        <w:rPr>
          <w:rFonts w:ascii="Times New Roman" w:hAnsi="Times New Roman"/>
        </w:rPr>
        <w:tab/>
        <w:t xml:space="preserve">Huang, L.; Li, Q.C.; Zhang, Y.; Li, D.W.; Ye, J.R.J.P.D. </w:t>
      </w:r>
      <w:r w:rsidRPr="00352752">
        <w:rPr>
          <w:rFonts w:ascii="Times New Roman" w:hAnsi="Times New Roman"/>
          <w:i/>
        </w:rPr>
        <w:t>Colletotrichum gloeosporioides</w:t>
      </w:r>
      <w:r w:rsidRPr="00352752">
        <w:rPr>
          <w:rFonts w:ascii="Times New Roman" w:hAnsi="Times New Roman"/>
        </w:rPr>
        <w:t xml:space="preserve"> Sensu Stricto is a Pathogen of Leaf Anthracnose on Evergreen Spindle Tree (</w:t>
      </w:r>
      <w:r w:rsidRPr="00352752">
        <w:rPr>
          <w:rFonts w:ascii="Times New Roman" w:hAnsi="Times New Roman"/>
          <w:i/>
        </w:rPr>
        <w:t>Euonymus japonicus</w:t>
      </w:r>
      <w:r w:rsidRPr="00352752">
        <w:rPr>
          <w:rFonts w:ascii="Times New Roman" w:hAnsi="Times New Roman"/>
        </w:rPr>
        <w:t xml:space="preserve">). </w:t>
      </w:r>
      <w:r w:rsidRPr="00352752">
        <w:rPr>
          <w:rFonts w:ascii="Times New Roman" w:hAnsi="Times New Roman"/>
          <w:b/>
        </w:rPr>
        <w:t>2016</w:t>
      </w:r>
      <w:r w:rsidRPr="00352752">
        <w:rPr>
          <w:rFonts w:ascii="Times New Roman" w:hAnsi="Times New Roman"/>
        </w:rPr>
        <w:t xml:space="preserve">, </w:t>
      </w:r>
      <w:r w:rsidRPr="00352752">
        <w:rPr>
          <w:rFonts w:ascii="Times New Roman" w:hAnsi="Times New Roman"/>
          <w:i/>
        </w:rPr>
        <w:t>100</w:t>
      </w:r>
      <w:r w:rsidRPr="00352752">
        <w:rPr>
          <w:rFonts w:ascii="Times New Roman" w:hAnsi="Times New Roman"/>
        </w:rPr>
        <w:t>, 672-678.</w:t>
      </w:r>
      <w:bookmarkEnd w:id="72"/>
    </w:p>
    <w:p w14:paraId="4D1E30D2" w14:textId="77777777" w:rsidR="00352752" w:rsidRPr="00352752" w:rsidRDefault="00352752" w:rsidP="00352752">
      <w:pPr>
        <w:pStyle w:val="EndNoteBibliography"/>
        <w:spacing w:line="360" w:lineRule="auto"/>
        <w:ind w:left="720" w:hanging="720"/>
        <w:rPr>
          <w:rFonts w:ascii="Times New Roman" w:hAnsi="Times New Roman"/>
        </w:rPr>
      </w:pPr>
      <w:bookmarkStart w:id="73" w:name="_ENREF_33"/>
      <w:r w:rsidRPr="00352752">
        <w:rPr>
          <w:rFonts w:ascii="Times New Roman" w:hAnsi="Times New Roman"/>
        </w:rPr>
        <w:t>33.</w:t>
      </w:r>
      <w:r w:rsidRPr="00352752">
        <w:rPr>
          <w:rFonts w:ascii="Times New Roman" w:hAnsi="Times New Roman"/>
        </w:rPr>
        <w:tab/>
        <w:t xml:space="preserve">Litholdo Junior, C.G.; Gomes, E.V.; Lobo Junior, M.; Nasser, L.C.; Petrofeza, S. Genetic Diversity and Mycelial Compatibility Groups of the Plant-Pathogenic Fungus </w:t>
      </w:r>
      <w:r w:rsidRPr="00352752">
        <w:rPr>
          <w:rFonts w:ascii="Times New Roman" w:hAnsi="Times New Roman"/>
          <w:i/>
        </w:rPr>
        <w:t>Sclerotinia sclerotiorum</w:t>
      </w:r>
      <w:r w:rsidRPr="00352752">
        <w:rPr>
          <w:rFonts w:ascii="Times New Roman" w:hAnsi="Times New Roman"/>
        </w:rPr>
        <w:t xml:space="preserve"> in Brazil. </w:t>
      </w:r>
      <w:r w:rsidRPr="00352752">
        <w:rPr>
          <w:rFonts w:ascii="Times New Roman" w:hAnsi="Times New Roman"/>
          <w:i/>
        </w:rPr>
        <w:t xml:space="preserve">Genet Mol Res </w:t>
      </w:r>
      <w:r w:rsidRPr="00352752">
        <w:rPr>
          <w:rFonts w:ascii="Times New Roman" w:hAnsi="Times New Roman"/>
          <w:b/>
        </w:rPr>
        <w:t>2011</w:t>
      </w:r>
      <w:r w:rsidRPr="00352752">
        <w:rPr>
          <w:rFonts w:ascii="Times New Roman" w:hAnsi="Times New Roman"/>
        </w:rPr>
        <w:t xml:space="preserve">, </w:t>
      </w:r>
      <w:r w:rsidRPr="00352752">
        <w:rPr>
          <w:rFonts w:ascii="Times New Roman" w:hAnsi="Times New Roman"/>
          <w:i/>
        </w:rPr>
        <w:t>10</w:t>
      </w:r>
      <w:r w:rsidRPr="00352752">
        <w:rPr>
          <w:rFonts w:ascii="Times New Roman" w:hAnsi="Times New Roman"/>
        </w:rPr>
        <w:t>, 868-877, doi:10.4238/vol10-2gmr937.</w:t>
      </w:r>
      <w:bookmarkEnd w:id="73"/>
    </w:p>
    <w:p w14:paraId="7495FD4A" w14:textId="77777777" w:rsidR="00352752" w:rsidRPr="00352752" w:rsidRDefault="00352752" w:rsidP="00352752">
      <w:pPr>
        <w:pStyle w:val="EndNoteBibliography"/>
        <w:spacing w:line="360" w:lineRule="auto"/>
        <w:ind w:left="720" w:hanging="720"/>
        <w:rPr>
          <w:rFonts w:ascii="Times New Roman" w:hAnsi="Times New Roman"/>
        </w:rPr>
      </w:pPr>
      <w:bookmarkStart w:id="74" w:name="_ENREF_34"/>
      <w:r w:rsidRPr="00352752">
        <w:rPr>
          <w:rFonts w:ascii="Times New Roman" w:hAnsi="Times New Roman"/>
        </w:rPr>
        <w:t>34.</w:t>
      </w:r>
      <w:r w:rsidRPr="00352752">
        <w:rPr>
          <w:rFonts w:ascii="Times New Roman" w:hAnsi="Times New Roman"/>
        </w:rPr>
        <w:tab/>
        <w:t xml:space="preserve">Chomczynski, P.; Rymaszewski, M. Alkaline Polyethylene Glycol-Based Method for Direct </w:t>
      </w:r>
      <w:r w:rsidRPr="00352752">
        <w:rPr>
          <w:rFonts w:ascii="Times New Roman" w:hAnsi="Times New Roman"/>
        </w:rPr>
        <w:lastRenderedPageBreak/>
        <w:t xml:space="preserve">PCR from Bacteria, Eukaryotic Tissue Samples, and Whole Blood. </w:t>
      </w:r>
      <w:r w:rsidRPr="00352752">
        <w:rPr>
          <w:rFonts w:ascii="Times New Roman" w:hAnsi="Times New Roman"/>
          <w:i/>
        </w:rPr>
        <w:t xml:space="preserve">BioTechniques </w:t>
      </w:r>
      <w:r w:rsidRPr="00352752">
        <w:rPr>
          <w:rFonts w:ascii="Times New Roman" w:hAnsi="Times New Roman"/>
          <w:b/>
        </w:rPr>
        <w:t>2006</w:t>
      </w:r>
      <w:r w:rsidRPr="00352752">
        <w:rPr>
          <w:rFonts w:ascii="Times New Roman" w:hAnsi="Times New Roman"/>
        </w:rPr>
        <w:t xml:space="preserve">, </w:t>
      </w:r>
      <w:r w:rsidRPr="00352752">
        <w:rPr>
          <w:rFonts w:ascii="Times New Roman" w:hAnsi="Times New Roman"/>
          <w:i/>
        </w:rPr>
        <w:t>40</w:t>
      </w:r>
      <w:r w:rsidRPr="00352752">
        <w:rPr>
          <w:rFonts w:ascii="Times New Roman" w:hAnsi="Times New Roman"/>
        </w:rPr>
        <w:t>, 454, 456, 458, doi:10.2144/000112149.</w:t>
      </w:r>
      <w:bookmarkEnd w:id="74"/>
    </w:p>
    <w:p w14:paraId="0E1D854C" w14:textId="77777777" w:rsidR="00352752" w:rsidRPr="00352752" w:rsidRDefault="00352752" w:rsidP="00352752">
      <w:pPr>
        <w:pStyle w:val="EndNoteBibliography"/>
        <w:spacing w:line="360" w:lineRule="auto"/>
        <w:ind w:left="720" w:hanging="720"/>
        <w:rPr>
          <w:rFonts w:ascii="Times New Roman" w:hAnsi="Times New Roman"/>
        </w:rPr>
      </w:pPr>
      <w:bookmarkStart w:id="75" w:name="_ENREF_35"/>
      <w:r w:rsidRPr="00352752">
        <w:rPr>
          <w:rFonts w:ascii="Times New Roman" w:hAnsi="Times New Roman"/>
        </w:rPr>
        <w:t>35.</w:t>
      </w:r>
      <w:r w:rsidRPr="00352752">
        <w:rPr>
          <w:rFonts w:ascii="Times New Roman" w:hAnsi="Times New Roman"/>
        </w:rPr>
        <w:tab/>
        <w:t xml:space="preserve">Yadav, A.; Fernández-Baca, D.; Cannon, S.B.J.b. A Sequence-Pair-Classification-Based Method for Detecting and Correcting Under-Clustered Gene Families. </w:t>
      </w:r>
      <w:r w:rsidRPr="00352752">
        <w:rPr>
          <w:rFonts w:ascii="Times New Roman" w:hAnsi="Times New Roman"/>
          <w:b/>
        </w:rPr>
        <w:t>2020</w:t>
      </w:r>
      <w:r w:rsidRPr="00352752">
        <w:rPr>
          <w:rFonts w:ascii="Times New Roman" w:hAnsi="Times New Roman"/>
        </w:rPr>
        <w:t>, 2020.2002. 2022.942557.</w:t>
      </w:r>
      <w:bookmarkEnd w:id="75"/>
    </w:p>
    <w:p w14:paraId="719E97E3" w14:textId="77777777" w:rsidR="00352752" w:rsidRPr="00352752" w:rsidRDefault="00352752" w:rsidP="00352752">
      <w:pPr>
        <w:pStyle w:val="EndNoteBibliography"/>
        <w:spacing w:line="360" w:lineRule="auto"/>
        <w:ind w:left="720" w:hanging="720"/>
        <w:rPr>
          <w:rFonts w:ascii="Times New Roman" w:hAnsi="Times New Roman"/>
        </w:rPr>
      </w:pPr>
      <w:bookmarkStart w:id="76" w:name="_ENREF_36"/>
      <w:r w:rsidRPr="00352752">
        <w:rPr>
          <w:rFonts w:ascii="Times New Roman" w:hAnsi="Times New Roman"/>
        </w:rPr>
        <w:t>36.</w:t>
      </w:r>
      <w:r w:rsidRPr="00352752">
        <w:rPr>
          <w:rFonts w:ascii="Times New Roman" w:hAnsi="Times New Roman"/>
        </w:rPr>
        <w:tab/>
        <w:t xml:space="preserve">Qiu, H.; Cai, G.; Luo, J.; Bhattacharya, D.; Zhang, N. Extensive Horizontal Gene Transfers between Plant Pathogenic Fungi. </w:t>
      </w:r>
      <w:r w:rsidRPr="00352752">
        <w:rPr>
          <w:rFonts w:ascii="Times New Roman" w:hAnsi="Times New Roman"/>
          <w:i/>
        </w:rPr>
        <w:t xml:space="preserve">BMC Biol </w:t>
      </w:r>
      <w:r w:rsidRPr="00352752">
        <w:rPr>
          <w:rFonts w:ascii="Times New Roman" w:hAnsi="Times New Roman"/>
          <w:b/>
        </w:rPr>
        <w:t>2016</w:t>
      </w:r>
      <w:r w:rsidRPr="00352752">
        <w:rPr>
          <w:rFonts w:ascii="Times New Roman" w:hAnsi="Times New Roman"/>
        </w:rPr>
        <w:t xml:space="preserve">, </w:t>
      </w:r>
      <w:r w:rsidRPr="00352752">
        <w:rPr>
          <w:rFonts w:ascii="Times New Roman" w:hAnsi="Times New Roman"/>
          <w:i/>
        </w:rPr>
        <w:t>14</w:t>
      </w:r>
      <w:r w:rsidRPr="00352752">
        <w:rPr>
          <w:rFonts w:ascii="Times New Roman" w:hAnsi="Times New Roman"/>
        </w:rPr>
        <w:t>, 41, doi:10.1186/s12915-016-0264-3.</w:t>
      </w:r>
      <w:bookmarkEnd w:id="76"/>
    </w:p>
    <w:p w14:paraId="1B3BFEB2" w14:textId="77777777" w:rsidR="00352752" w:rsidRPr="00352752" w:rsidRDefault="00352752" w:rsidP="00352752">
      <w:pPr>
        <w:pStyle w:val="EndNoteBibliography"/>
        <w:spacing w:line="360" w:lineRule="auto"/>
        <w:ind w:left="720" w:hanging="720"/>
        <w:rPr>
          <w:rFonts w:ascii="Times New Roman" w:hAnsi="Times New Roman"/>
        </w:rPr>
      </w:pPr>
      <w:bookmarkStart w:id="77" w:name="_ENREF_37"/>
      <w:r w:rsidRPr="00352752">
        <w:rPr>
          <w:rFonts w:ascii="Times New Roman" w:hAnsi="Times New Roman"/>
        </w:rPr>
        <w:t>37.</w:t>
      </w:r>
      <w:r w:rsidRPr="00352752">
        <w:rPr>
          <w:rFonts w:ascii="Times New Roman" w:hAnsi="Times New Roman"/>
        </w:rPr>
        <w:tab/>
        <w:t xml:space="preserve">Jaramillo, V.D.; Sukno, S.A.; Thon, M.R. Identification of Horizontally Transferred Genes in the Genus </w:t>
      </w:r>
      <w:r w:rsidRPr="00352752">
        <w:rPr>
          <w:rFonts w:ascii="Times New Roman" w:hAnsi="Times New Roman"/>
          <w:i/>
        </w:rPr>
        <w:t>Colletotrichum</w:t>
      </w:r>
      <w:r w:rsidRPr="00352752">
        <w:rPr>
          <w:rFonts w:ascii="Times New Roman" w:hAnsi="Times New Roman"/>
        </w:rPr>
        <w:t xml:space="preserve"> Reveals a Steady Tempo of Bacterial to Fungal Gene Transfer. </w:t>
      </w:r>
      <w:r w:rsidRPr="00352752">
        <w:rPr>
          <w:rFonts w:ascii="Times New Roman" w:hAnsi="Times New Roman"/>
          <w:i/>
        </w:rPr>
        <w:t xml:space="preserve">BMC Genomics </w:t>
      </w:r>
      <w:r w:rsidRPr="00352752">
        <w:rPr>
          <w:rFonts w:ascii="Times New Roman" w:hAnsi="Times New Roman"/>
          <w:b/>
        </w:rPr>
        <w:t>2015</w:t>
      </w:r>
      <w:r w:rsidRPr="00352752">
        <w:rPr>
          <w:rFonts w:ascii="Times New Roman" w:hAnsi="Times New Roman"/>
        </w:rPr>
        <w:t xml:space="preserve">, </w:t>
      </w:r>
      <w:r w:rsidRPr="00352752">
        <w:rPr>
          <w:rFonts w:ascii="Times New Roman" w:hAnsi="Times New Roman"/>
          <w:i/>
        </w:rPr>
        <w:t>16</w:t>
      </w:r>
      <w:r w:rsidRPr="00352752">
        <w:rPr>
          <w:rFonts w:ascii="Times New Roman" w:hAnsi="Times New Roman"/>
        </w:rPr>
        <w:t>, 2, doi:10.1186/1471-2164-16-2.</w:t>
      </w:r>
      <w:bookmarkEnd w:id="77"/>
    </w:p>
    <w:p w14:paraId="019F0977" w14:textId="77777777" w:rsidR="00352752" w:rsidRPr="00352752" w:rsidRDefault="00352752" w:rsidP="00352752">
      <w:pPr>
        <w:pStyle w:val="EndNoteBibliography"/>
        <w:spacing w:line="360" w:lineRule="auto"/>
        <w:ind w:left="720" w:hanging="720"/>
        <w:rPr>
          <w:rFonts w:ascii="Times New Roman" w:hAnsi="Times New Roman"/>
        </w:rPr>
      </w:pPr>
      <w:bookmarkStart w:id="78" w:name="_ENREF_38"/>
      <w:r w:rsidRPr="00352752">
        <w:rPr>
          <w:rFonts w:ascii="Times New Roman" w:hAnsi="Times New Roman"/>
        </w:rPr>
        <w:t>38.</w:t>
      </w:r>
      <w:r w:rsidRPr="00352752">
        <w:rPr>
          <w:rFonts w:ascii="Times New Roman" w:hAnsi="Times New Roman"/>
        </w:rPr>
        <w:tab/>
        <w:t xml:space="preserve">Weir, B.; Johnston, P.; Damm, U.J.S.i.m. The </w:t>
      </w:r>
      <w:r w:rsidRPr="00352752">
        <w:rPr>
          <w:rFonts w:ascii="Times New Roman" w:hAnsi="Times New Roman"/>
          <w:i/>
        </w:rPr>
        <w:t>Colletotrichum gloeosporioides</w:t>
      </w:r>
      <w:r w:rsidRPr="00352752">
        <w:rPr>
          <w:rFonts w:ascii="Times New Roman" w:hAnsi="Times New Roman"/>
        </w:rPr>
        <w:t xml:space="preserve"> Species Complex. </w:t>
      </w:r>
      <w:r w:rsidRPr="00352752">
        <w:rPr>
          <w:rFonts w:ascii="Times New Roman" w:hAnsi="Times New Roman"/>
          <w:b/>
        </w:rPr>
        <w:t>2012</w:t>
      </w:r>
      <w:r w:rsidRPr="00352752">
        <w:rPr>
          <w:rFonts w:ascii="Times New Roman" w:hAnsi="Times New Roman"/>
        </w:rPr>
        <w:t xml:space="preserve">, </w:t>
      </w:r>
      <w:r w:rsidRPr="00352752">
        <w:rPr>
          <w:rFonts w:ascii="Times New Roman" w:hAnsi="Times New Roman"/>
          <w:i/>
        </w:rPr>
        <w:t>73</w:t>
      </w:r>
      <w:r w:rsidRPr="00352752">
        <w:rPr>
          <w:rFonts w:ascii="Times New Roman" w:hAnsi="Times New Roman"/>
        </w:rPr>
        <w:t>, 115-180.</w:t>
      </w:r>
      <w:bookmarkEnd w:id="78"/>
    </w:p>
    <w:p w14:paraId="794BFC68" w14:textId="77777777" w:rsidR="00352752" w:rsidRPr="00352752" w:rsidRDefault="00352752" w:rsidP="00352752">
      <w:pPr>
        <w:pStyle w:val="EndNoteBibliography"/>
        <w:spacing w:line="360" w:lineRule="auto"/>
        <w:ind w:left="720" w:hanging="720"/>
        <w:rPr>
          <w:rFonts w:ascii="Times New Roman" w:hAnsi="Times New Roman"/>
        </w:rPr>
      </w:pPr>
      <w:bookmarkStart w:id="79" w:name="_ENREF_39"/>
      <w:r w:rsidRPr="00352752">
        <w:rPr>
          <w:rFonts w:ascii="Times New Roman" w:hAnsi="Times New Roman"/>
        </w:rPr>
        <w:t>39.</w:t>
      </w:r>
      <w:r w:rsidRPr="00352752">
        <w:rPr>
          <w:rFonts w:ascii="Times New Roman" w:hAnsi="Times New Roman"/>
        </w:rPr>
        <w:tab/>
        <w:t xml:space="preserve">Kim, D.; Gilchrist, C.L.; Chun, J.; Steinegger, M.J.N.A.R. UFCG: Database of Universal Fungal Core Genes and Pipeline for Genome-Wide Phylogenetic Analysis of Fungi. </w:t>
      </w:r>
      <w:r w:rsidRPr="00352752">
        <w:rPr>
          <w:rFonts w:ascii="Times New Roman" w:hAnsi="Times New Roman"/>
          <w:b/>
        </w:rPr>
        <w:t>2023</w:t>
      </w:r>
      <w:r w:rsidRPr="00352752">
        <w:rPr>
          <w:rFonts w:ascii="Times New Roman" w:hAnsi="Times New Roman"/>
        </w:rPr>
        <w:t xml:space="preserve">, </w:t>
      </w:r>
      <w:r w:rsidRPr="00352752">
        <w:rPr>
          <w:rFonts w:ascii="Times New Roman" w:hAnsi="Times New Roman"/>
          <w:i/>
        </w:rPr>
        <w:t>51</w:t>
      </w:r>
      <w:r w:rsidRPr="00352752">
        <w:rPr>
          <w:rFonts w:ascii="Times New Roman" w:hAnsi="Times New Roman"/>
        </w:rPr>
        <w:t>, D777-D784.</w:t>
      </w:r>
      <w:bookmarkEnd w:id="79"/>
    </w:p>
    <w:p w14:paraId="746E1FF8" w14:textId="77777777" w:rsidR="00352752" w:rsidRPr="00352752" w:rsidRDefault="00352752" w:rsidP="00352752">
      <w:pPr>
        <w:pStyle w:val="EndNoteBibliography"/>
        <w:spacing w:line="360" w:lineRule="auto"/>
        <w:ind w:left="720" w:hanging="720"/>
        <w:rPr>
          <w:rFonts w:ascii="Times New Roman" w:hAnsi="Times New Roman"/>
        </w:rPr>
      </w:pPr>
      <w:bookmarkStart w:id="80" w:name="_ENREF_40"/>
      <w:r w:rsidRPr="00352752">
        <w:rPr>
          <w:rFonts w:ascii="Times New Roman" w:hAnsi="Times New Roman"/>
        </w:rPr>
        <w:t>40.</w:t>
      </w:r>
      <w:r w:rsidRPr="00352752">
        <w:rPr>
          <w:rFonts w:ascii="Times New Roman" w:hAnsi="Times New Roman"/>
        </w:rPr>
        <w:tab/>
        <w:t xml:space="preserve">Hsieh, D.K.; Chuang, S.C.; Chen, C.Y.; Chao, Y.T.; Lu, M.Y.J.; Lee, M.H.; Shih, M.C.J.F.i.M. Comparative Genomics of Three </w:t>
      </w:r>
      <w:r w:rsidRPr="00352752">
        <w:rPr>
          <w:rFonts w:ascii="Times New Roman" w:hAnsi="Times New Roman"/>
          <w:i/>
        </w:rPr>
        <w:t xml:space="preserve">Colletotrichum scovillei </w:t>
      </w:r>
      <w:r w:rsidRPr="00352752">
        <w:rPr>
          <w:rFonts w:ascii="Times New Roman" w:hAnsi="Times New Roman"/>
        </w:rPr>
        <w:t xml:space="preserve">Strains and Genetic Analysis Revealed Genes Involved in Fungal Growth and Virulence on Chili Pepper.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13</w:t>
      </w:r>
      <w:r w:rsidRPr="00352752">
        <w:rPr>
          <w:rFonts w:ascii="Times New Roman" w:hAnsi="Times New Roman"/>
        </w:rPr>
        <w:t>, 818291.</w:t>
      </w:r>
      <w:bookmarkEnd w:id="80"/>
    </w:p>
    <w:p w14:paraId="605E8E36" w14:textId="77777777" w:rsidR="00352752" w:rsidRPr="00352752" w:rsidRDefault="00352752" w:rsidP="00352752">
      <w:pPr>
        <w:pStyle w:val="EndNoteBibliography"/>
        <w:spacing w:line="360" w:lineRule="auto"/>
        <w:ind w:left="720" w:hanging="720"/>
        <w:rPr>
          <w:rFonts w:ascii="Times New Roman" w:hAnsi="Times New Roman"/>
        </w:rPr>
      </w:pPr>
      <w:bookmarkStart w:id="81" w:name="_ENREF_41"/>
      <w:r w:rsidRPr="00352752">
        <w:rPr>
          <w:rFonts w:ascii="Times New Roman" w:hAnsi="Times New Roman"/>
        </w:rPr>
        <w:t>41.</w:t>
      </w:r>
      <w:r w:rsidRPr="00352752">
        <w:rPr>
          <w:rFonts w:ascii="Times New Roman" w:hAnsi="Times New Roman"/>
        </w:rPr>
        <w:tab/>
        <w:t xml:space="preserve">Al-Ahmad, A.; Mosca, S.; Li Destri Nicosia, M.G.; Cacciola, S.O.; Schena, L. Molecular Analysis of </w:t>
      </w:r>
      <w:r w:rsidRPr="00352752">
        <w:rPr>
          <w:rFonts w:ascii="Times New Roman" w:hAnsi="Times New Roman"/>
          <w:i/>
        </w:rPr>
        <w:t>Colletotrichum</w:t>
      </w:r>
      <w:r w:rsidRPr="00352752">
        <w:rPr>
          <w:rFonts w:ascii="Times New Roman" w:hAnsi="Times New Roman"/>
        </w:rPr>
        <w:t xml:space="preserve"> Species in the Carposphere and Phyllosphere of Olive. </w:t>
      </w:r>
      <w:r w:rsidRPr="00352752">
        <w:rPr>
          <w:rFonts w:ascii="Times New Roman" w:hAnsi="Times New Roman"/>
          <w:i/>
        </w:rPr>
        <w:t xml:space="preserve">PLoS ONE </w:t>
      </w:r>
      <w:r w:rsidRPr="00352752">
        <w:rPr>
          <w:rFonts w:ascii="Times New Roman" w:hAnsi="Times New Roman"/>
          <w:b/>
        </w:rPr>
        <w:t>2014</w:t>
      </w:r>
      <w:r w:rsidRPr="00352752">
        <w:rPr>
          <w:rFonts w:ascii="Times New Roman" w:hAnsi="Times New Roman"/>
        </w:rPr>
        <w:t xml:space="preserve">, </w:t>
      </w:r>
      <w:r w:rsidRPr="00352752">
        <w:rPr>
          <w:rFonts w:ascii="Times New Roman" w:hAnsi="Times New Roman"/>
          <w:i/>
        </w:rPr>
        <w:t>9</w:t>
      </w:r>
      <w:r w:rsidRPr="00352752">
        <w:rPr>
          <w:rFonts w:ascii="Times New Roman" w:hAnsi="Times New Roman"/>
        </w:rPr>
        <w:t>, doi:10.1371/journal.pone.0114031.</w:t>
      </w:r>
      <w:bookmarkEnd w:id="81"/>
    </w:p>
    <w:p w14:paraId="66DF5456" w14:textId="77777777" w:rsidR="00352752" w:rsidRPr="00352752" w:rsidRDefault="00352752" w:rsidP="00352752">
      <w:pPr>
        <w:pStyle w:val="EndNoteBibliography"/>
        <w:spacing w:line="360" w:lineRule="auto"/>
        <w:ind w:left="720" w:hanging="720"/>
        <w:rPr>
          <w:rFonts w:ascii="Times New Roman" w:hAnsi="Times New Roman"/>
        </w:rPr>
      </w:pPr>
      <w:bookmarkStart w:id="82" w:name="_ENREF_42"/>
      <w:r w:rsidRPr="00352752">
        <w:rPr>
          <w:rFonts w:ascii="Times New Roman" w:hAnsi="Times New Roman"/>
        </w:rPr>
        <w:t>42.</w:t>
      </w:r>
      <w:r w:rsidRPr="00352752">
        <w:rPr>
          <w:rFonts w:ascii="Times New Roman" w:hAnsi="Times New Roman"/>
        </w:rPr>
        <w:tab/>
        <w:t xml:space="preserve">Raj, M.; Jeeva, M.; Hegde, V.; Vidyadharan, P.; Archana, P.; Senthil alias Sankar, M.; Nath, S.V. Polymerase Chain Reaction Assay for Rapid, Sensitive Detection, and Identification of </w:t>
      </w:r>
      <w:r w:rsidRPr="00352752">
        <w:rPr>
          <w:rFonts w:ascii="Times New Roman" w:hAnsi="Times New Roman"/>
          <w:i/>
        </w:rPr>
        <w:t>Colletotrichum gloeosporioides</w:t>
      </w:r>
      <w:r w:rsidRPr="00352752">
        <w:rPr>
          <w:rFonts w:ascii="Times New Roman" w:hAnsi="Times New Roman"/>
        </w:rPr>
        <w:t xml:space="preserve"> Causing Greater Yam Anthracnose. </w:t>
      </w:r>
      <w:r w:rsidRPr="00352752">
        <w:rPr>
          <w:rFonts w:ascii="Times New Roman" w:hAnsi="Times New Roman"/>
          <w:i/>
        </w:rPr>
        <w:t xml:space="preserve">Mol Biotechnol </w:t>
      </w:r>
      <w:r w:rsidRPr="00352752">
        <w:rPr>
          <w:rFonts w:ascii="Times New Roman" w:hAnsi="Times New Roman"/>
          <w:b/>
        </w:rPr>
        <w:t>2012</w:t>
      </w:r>
      <w:r w:rsidRPr="00352752">
        <w:rPr>
          <w:rFonts w:ascii="Times New Roman" w:hAnsi="Times New Roman"/>
        </w:rPr>
        <w:t xml:space="preserve">, </w:t>
      </w:r>
      <w:r w:rsidRPr="00352752">
        <w:rPr>
          <w:rFonts w:ascii="Times New Roman" w:hAnsi="Times New Roman"/>
          <w:i/>
        </w:rPr>
        <w:t>52</w:t>
      </w:r>
      <w:r w:rsidRPr="00352752">
        <w:rPr>
          <w:rFonts w:ascii="Times New Roman" w:hAnsi="Times New Roman"/>
        </w:rPr>
        <w:t>, 277-284, doi:10.1007/s12033-012-9496-9.</w:t>
      </w:r>
      <w:bookmarkEnd w:id="82"/>
    </w:p>
    <w:p w14:paraId="0064E62F" w14:textId="3A0446B1" w:rsidR="00352752" w:rsidRPr="00352752" w:rsidRDefault="00352752" w:rsidP="00352752">
      <w:pPr>
        <w:pStyle w:val="EndNoteBibliography"/>
        <w:spacing w:line="360" w:lineRule="auto"/>
        <w:ind w:left="720" w:hanging="720"/>
        <w:rPr>
          <w:rFonts w:ascii="Times New Roman" w:hAnsi="Times New Roman"/>
        </w:rPr>
      </w:pPr>
      <w:bookmarkStart w:id="83" w:name="_ENREF_43"/>
      <w:r w:rsidRPr="00352752">
        <w:rPr>
          <w:rFonts w:ascii="Times New Roman" w:hAnsi="Times New Roman"/>
        </w:rPr>
        <w:t>43.</w:t>
      </w:r>
      <w:r w:rsidRPr="00352752">
        <w:rPr>
          <w:rFonts w:ascii="Times New Roman" w:hAnsi="Times New Roman"/>
        </w:rPr>
        <w:tab/>
        <w:t xml:space="preserve">Wan, M.; Yang, L.; Zhang, S.; Gao, J.; Jiang, L.; Luo, L. Real-time PCR for Detection and Quantification of </w:t>
      </w:r>
      <w:r w:rsidRPr="00352752">
        <w:rPr>
          <w:rFonts w:ascii="Times New Roman" w:hAnsi="Times New Roman"/>
          <w:i/>
        </w:rPr>
        <w:t>C. gloeosporioides</w:t>
      </w:r>
      <w:r w:rsidRPr="00352752">
        <w:rPr>
          <w:rFonts w:ascii="Times New Roman" w:hAnsi="Times New Roman"/>
        </w:rPr>
        <w:t xml:space="preserve"> s.l. Growth in </w:t>
      </w:r>
      <w:r w:rsidRPr="00352752">
        <w:rPr>
          <w:rFonts w:ascii="Times New Roman" w:hAnsi="Times New Roman"/>
          <w:i/>
        </w:rPr>
        <w:t>Stylosanthes</w:t>
      </w:r>
      <w:r w:rsidRPr="00352752">
        <w:rPr>
          <w:rFonts w:ascii="Times New Roman" w:hAnsi="Times New Roman"/>
        </w:rPr>
        <w:t xml:space="preserve"> and </w:t>
      </w:r>
      <w:r w:rsidRPr="00352752">
        <w:rPr>
          <w:rFonts w:ascii="Times New Roman" w:hAnsi="Times New Roman"/>
          <w:i/>
        </w:rPr>
        <w:t>Arabidopsis</w:t>
      </w:r>
      <w:r w:rsidRPr="00352752">
        <w:rPr>
          <w:rFonts w:ascii="Times New Roman" w:hAnsi="Times New Roman"/>
        </w:rPr>
        <w:t xml:space="preserve">. </w:t>
      </w:r>
      <w:r w:rsidRPr="00352752">
        <w:rPr>
          <w:rFonts w:ascii="Times New Roman" w:hAnsi="Times New Roman"/>
          <w:i/>
        </w:rPr>
        <w:t xml:space="preserve">Crop Protection </w:t>
      </w:r>
      <w:r w:rsidRPr="00352752">
        <w:rPr>
          <w:rFonts w:ascii="Times New Roman" w:hAnsi="Times New Roman"/>
          <w:b/>
        </w:rPr>
        <w:t>2022</w:t>
      </w:r>
      <w:r w:rsidRPr="00352752">
        <w:rPr>
          <w:rFonts w:ascii="Times New Roman" w:hAnsi="Times New Roman"/>
        </w:rPr>
        <w:t xml:space="preserve">, </w:t>
      </w:r>
      <w:r w:rsidRPr="00352752">
        <w:rPr>
          <w:rFonts w:ascii="Times New Roman" w:hAnsi="Times New Roman"/>
          <w:i/>
        </w:rPr>
        <w:t>159</w:t>
      </w:r>
      <w:r w:rsidRPr="00352752">
        <w:rPr>
          <w:rFonts w:ascii="Times New Roman" w:hAnsi="Times New Roman"/>
        </w:rPr>
        <w:t>, 106021, doi:</w:t>
      </w:r>
      <w:hyperlink r:id="rId17" w:history="1">
        <w:r w:rsidRPr="00352752">
          <w:rPr>
            <w:rStyle w:val="ac"/>
            <w:rFonts w:ascii="Times New Roman" w:hAnsi="Times New Roman"/>
          </w:rPr>
          <w:t>https://doi.org/10.1016/j.cropro.2022.106021</w:t>
        </w:r>
      </w:hyperlink>
      <w:r w:rsidRPr="00352752">
        <w:rPr>
          <w:rFonts w:ascii="Times New Roman" w:hAnsi="Times New Roman"/>
        </w:rPr>
        <w:t>.</w:t>
      </w:r>
      <w:bookmarkEnd w:id="83"/>
    </w:p>
    <w:p w14:paraId="3C54A926" w14:textId="18C60971" w:rsidR="00020890" w:rsidRPr="00051897" w:rsidRDefault="00102F28" w:rsidP="00352752">
      <w:pPr>
        <w:spacing w:line="360" w:lineRule="auto"/>
        <w:rPr>
          <w:rFonts w:ascii="Times New Roman" w:hAnsi="Times New Roman"/>
        </w:rPr>
      </w:pPr>
      <w:r w:rsidRPr="00352752">
        <w:rPr>
          <w:rFonts w:ascii="Times New Roman" w:hAnsi="Times New Roman"/>
        </w:rPr>
        <w:fldChar w:fldCharType="end"/>
      </w:r>
    </w:p>
    <w:p w14:paraId="0185511E" w14:textId="77777777" w:rsidR="004A11AC" w:rsidRPr="004A11AC" w:rsidRDefault="004A11AC" w:rsidP="002B1496">
      <w:pPr>
        <w:pStyle w:val="1"/>
      </w:pPr>
      <w:commentRangeStart w:id="84"/>
      <w:r w:rsidRPr="004A11AC">
        <w:t>Acknowledgements</w:t>
      </w:r>
      <w:commentRangeEnd w:id="84"/>
      <w:r w:rsidR="00FE4711">
        <w:rPr>
          <w:rStyle w:val="a7"/>
          <w:rFonts w:ascii="等线" w:eastAsia="等线" w:hAnsi="等线"/>
          <w:b w:val="0"/>
          <w:bCs w:val="0"/>
          <w:iCs w:val="0"/>
          <w:color w:val="auto"/>
          <w:kern w:val="2"/>
        </w:rPr>
        <w:commentReference w:id="84"/>
      </w:r>
    </w:p>
    <w:p w14:paraId="0183F998" w14:textId="54FD96F6" w:rsidR="004A11AC" w:rsidRPr="004A11AC" w:rsidRDefault="004A11AC" w:rsidP="004A11AC">
      <w:pPr>
        <w:spacing w:line="360" w:lineRule="auto"/>
        <w:rPr>
          <w:rFonts w:ascii="Times New Roman" w:eastAsia="宋体" w:hAnsi="Times New Roman"/>
          <w:color w:val="374151"/>
          <w:kern w:val="0"/>
          <w:szCs w:val="21"/>
        </w:rPr>
      </w:pPr>
      <w:r w:rsidRPr="004A11AC">
        <w:rPr>
          <w:rFonts w:ascii="Times New Roman" w:eastAsia="宋体" w:hAnsi="Times New Roman"/>
          <w:color w:val="374151"/>
          <w:kern w:val="0"/>
          <w:szCs w:val="21"/>
        </w:rPr>
        <w:lastRenderedPageBreak/>
        <w:t>We thank Prof</w:t>
      </w:r>
      <w:r w:rsidR="007F29C6">
        <w:rPr>
          <w:rFonts w:ascii="Times New Roman" w:eastAsia="宋体" w:hAnsi="Times New Roman"/>
          <w:color w:val="374151"/>
          <w:kern w:val="0"/>
          <w:szCs w:val="21"/>
        </w:rPr>
        <w:t>.</w:t>
      </w:r>
      <w:r w:rsidRPr="004A11AC">
        <w:rPr>
          <w:rFonts w:ascii="Times New Roman" w:eastAsia="宋体" w:hAnsi="Times New Roman"/>
          <w:color w:val="374151"/>
          <w:kern w:val="0"/>
          <w:szCs w:val="21"/>
        </w:rPr>
        <w:t xml:space="preserve"> Dou </w:t>
      </w:r>
      <w:proofErr w:type="spellStart"/>
      <w:r w:rsidRPr="004A11AC">
        <w:rPr>
          <w:rFonts w:ascii="Times New Roman" w:eastAsia="宋体" w:hAnsi="Times New Roman"/>
          <w:color w:val="374151"/>
          <w:kern w:val="0"/>
          <w:szCs w:val="21"/>
        </w:rPr>
        <w:t>Daolong</w:t>
      </w:r>
      <w:proofErr w:type="spellEnd"/>
      <w:r w:rsidRPr="004A11AC">
        <w:rPr>
          <w:rFonts w:ascii="Times New Roman" w:eastAsia="宋体" w:hAnsi="Times New Roman"/>
          <w:color w:val="374151"/>
          <w:kern w:val="0"/>
          <w:szCs w:val="21"/>
        </w:rPr>
        <w:t xml:space="preserve"> and Associate Researcher Zhao </w:t>
      </w:r>
      <w:proofErr w:type="spellStart"/>
      <w:r w:rsidRPr="004A11AC">
        <w:rPr>
          <w:rFonts w:ascii="Times New Roman" w:eastAsia="宋体" w:hAnsi="Times New Roman"/>
          <w:color w:val="374151"/>
          <w:kern w:val="0"/>
          <w:szCs w:val="21"/>
        </w:rPr>
        <w:t>Yuqiang</w:t>
      </w:r>
      <w:proofErr w:type="spellEnd"/>
      <w:r w:rsidRPr="004A11AC">
        <w:rPr>
          <w:rFonts w:ascii="Times New Roman" w:eastAsia="宋体" w:hAnsi="Times New Roman"/>
          <w:color w:val="374151"/>
          <w:kern w:val="0"/>
          <w:szCs w:val="21"/>
        </w:rPr>
        <w:t xml:space="preserve"> for the gift of strains.</w:t>
      </w:r>
    </w:p>
    <w:sectPr w:rsidR="004A11AC" w:rsidRPr="004A11AC" w:rsidSect="009F2D1B">
      <w:pgSz w:w="11906" w:h="16838"/>
      <w:pgMar w:top="1440" w:right="1800" w:bottom="1440" w:left="1800" w:header="851" w:footer="992" w:gutter="0"/>
      <w:lnNumType w:countBy="1" w:restart="continuous"/>
      <w:cols w:space="425"/>
      <w:bidi/>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T X" w:date="2024-01-25T11:01:00Z" w:initials="WX">
    <w:p w14:paraId="74B8837B" w14:textId="4A08B210" w:rsidR="00FE4711" w:rsidRDefault="00FE4711">
      <w:pPr>
        <w:pStyle w:val="a8"/>
      </w:pPr>
      <w:r>
        <w:rPr>
          <w:rStyle w:val="a7"/>
        </w:rPr>
        <w:annotationRef/>
      </w:r>
      <w:r>
        <w:rPr>
          <w:rFonts w:hint="eastAsia"/>
        </w:rPr>
        <w:t>修改字数以符合杂志要求</w:t>
      </w:r>
    </w:p>
  </w:comment>
  <w:comment w:id="6" w:author="WT X" w:date="2024-01-25T11:01:00Z" w:initials="WX">
    <w:p w14:paraId="663E8B2C" w14:textId="7A51DBA7" w:rsidR="00FE4711" w:rsidRDefault="00FE4711">
      <w:pPr>
        <w:pStyle w:val="a8"/>
        <w:rPr>
          <w:rFonts w:hint="eastAsia"/>
        </w:rPr>
      </w:pPr>
      <w:r>
        <w:rPr>
          <w:rStyle w:val="a7"/>
        </w:rPr>
        <w:annotationRef/>
      </w:r>
      <w:r>
        <w:rPr>
          <w:rFonts w:hint="eastAsia"/>
        </w:rPr>
        <w:t>交换了此处段落顺序，使简介按照传统鉴定方法、特异性模板筛选、RPA技术顺序展开</w:t>
      </w:r>
    </w:p>
  </w:comment>
  <w:comment w:id="10" w:author="WT X" w:date="2024-01-25T11:03:00Z" w:initials="WX">
    <w:p w14:paraId="042F6A86" w14:textId="5B0A08B9" w:rsidR="00FE4711" w:rsidRDefault="00FE4711">
      <w:pPr>
        <w:pStyle w:val="a8"/>
      </w:pPr>
      <w:r>
        <w:rPr>
          <w:rStyle w:val="a7"/>
        </w:rPr>
        <w:annotationRef/>
      </w:r>
      <w:r>
        <w:rPr>
          <w:rFonts w:hint="eastAsia"/>
        </w:rPr>
        <w:t>此处新增比较基因组学部分简介</w:t>
      </w:r>
    </w:p>
  </w:comment>
  <w:comment w:id="38" w:author="WT X" w:date="2024-01-25T11:04:00Z" w:initials="WX">
    <w:p w14:paraId="053A22FF" w14:textId="413C3599" w:rsidR="00FE4711" w:rsidRDefault="00FE4711">
      <w:pPr>
        <w:pStyle w:val="a8"/>
      </w:pPr>
      <w:r>
        <w:rPr>
          <w:rStyle w:val="a7"/>
        </w:rPr>
        <w:annotationRef/>
      </w:r>
      <w:r>
        <w:rPr>
          <w:rFonts w:hint="eastAsia"/>
        </w:rPr>
        <w:t>调整了图片格式和dpi以符合投稿要求，下同</w:t>
      </w:r>
    </w:p>
  </w:comment>
  <w:comment w:id="40" w:author="WT X" w:date="2024-01-25T11:04:00Z" w:initials="WX">
    <w:p w14:paraId="41A1C231" w14:textId="6C33664C" w:rsidR="00FE4711" w:rsidRDefault="00FE4711">
      <w:pPr>
        <w:pStyle w:val="a8"/>
      </w:pPr>
      <w:r>
        <w:rPr>
          <w:rStyle w:val="a7"/>
        </w:rPr>
        <w:annotationRef/>
      </w:r>
      <w:r>
        <w:rPr>
          <w:rFonts w:hint="eastAsia"/>
        </w:rPr>
        <w:t>修改了引文格式以符合杂志要求</w:t>
      </w:r>
    </w:p>
  </w:comment>
  <w:comment w:id="84" w:author="WT X" w:date="2024-01-25T11:04:00Z" w:initials="WX">
    <w:p w14:paraId="46DD26C5" w14:textId="1CE6BA93" w:rsidR="00FE4711" w:rsidRDefault="00FE4711">
      <w:pPr>
        <w:pStyle w:val="a8"/>
      </w:pPr>
      <w:r>
        <w:rPr>
          <w:rStyle w:val="a7"/>
        </w:rPr>
        <w:annotationRef/>
      </w:r>
      <w:r>
        <w:rPr>
          <w:rFonts w:hint="eastAsia"/>
        </w:rPr>
        <w:t>希望老师补足致谢、基金、作者声明等内容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B8837B" w15:done="0"/>
  <w15:commentEx w15:paraId="663E8B2C" w15:done="0"/>
  <w15:commentEx w15:paraId="042F6A86" w15:done="0"/>
  <w15:commentEx w15:paraId="053A22FF" w15:done="0"/>
  <w15:commentEx w15:paraId="41A1C231" w15:done="0"/>
  <w15:commentEx w15:paraId="46DD26C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3846664" w16cex:dateUtc="2024-01-25T03:01:00Z"/>
  <w16cex:commentExtensible w16cex:durableId="22D8902D" w16cex:dateUtc="2024-01-25T03:01:00Z"/>
  <w16cex:commentExtensible w16cex:durableId="54E12D17" w16cex:dateUtc="2024-01-25T03:03:00Z"/>
  <w16cex:commentExtensible w16cex:durableId="2EAC480A" w16cex:dateUtc="2024-01-25T03:04:00Z"/>
  <w16cex:commentExtensible w16cex:durableId="37958DDD" w16cex:dateUtc="2024-01-25T03:04:00Z"/>
  <w16cex:commentExtensible w16cex:durableId="2947EBB7" w16cex:dateUtc="2024-01-25T03: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B8837B" w16cid:durableId="73846664"/>
  <w16cid:commentId w16cid:paraId="663E8B2C" w16cid:durableId="22D8902D"/>
  <w16cid:commentId w16cid:paraId="042F6A86" w16cid:durableId="54E12D17"/>
  <w16cid:commentId w16cid:paraId="053A22FF" w16cid:durableId="2EAC480A"/>
  <w16cid:commentId w16cid:paraId="41A1C231" w16cid:durableId="37958DDD"/>
  <w16cid:commentId w16cid:paraId="46DD26C5" w16cid:durableId="2947EB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55E73" w14:textId="77777777" w:rsidR="009F2D1B" w:rsidRDefault="009F2D1B" w:rsidP="00020890">
      <w:r>
        <w:separator/>
      </w:r>
    </w:p>
  </w:endnote>
  <w:endnote w:type="continuationSeparator" w:id="0">
    <w:p w14:paraId="52300A01" w14:textId="77777777" w:rsidR="009F2D1B" w:rsidRDefault="009F2D1B" w:rsidP="00020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F8EAD" w14:textId="77777777" w:rsidR="009F2D1B" w:rsidRDefault="009F2D1B" w:rsidP="00020890">
      <w:r>
        <w:separator/>
      </w:r>
    </w:p>
  </w:footnote>
  <w:footnote w:type="continuationSeparator" w:id="0">
    <w:p w14:paraId="6AE84FD8" w14:textId="77777777" w:rsidR="009F2D1B" w:rsidRDefault="009F2D1B" w:rsidP="00020890">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T X">
    <w15:presenceInfo w15:providerId="Windows Live" w15:userId="9aa2339599d049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f0zr5sdvwaseyefxf05etfq0z9spxwfa59s&quot;&gt;My EndNote Library&lt;record-ids&gt;&lt;item&gt;1&lt;/item&gt;&lt;item&gt;2&lt;/item&gt;&lt;item&gt;3&lt;/item&gt;&lt;item&gt;4&lt;/item&gt;&lt;item&gt;6&lt;/item&gt;&lt;item&gt;12&lt;/item&gt;&lt;item&gt;16&lt;/item&gt;&lt;item&gt;18&lt;/item&gt;&lt;item&gt;19&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6&lt;/item&gt;&lt;item&gt;49&lt;/item&gt;&lt;item&gt;50&lt;/item&gt;&lt;item&gt;51&lt;/item&gt;&lt;item&gt;52&lt;/item&gt;&lt;item&gt;53&lt;/item&gt;&lt;item&gt;54&lt;/item&gt;&lt;item&gt;55&lt;/item&gt;&lt;item&gt;56&lt;/item&gt;&lt;item&gt;57&lt;/item&gt;&lt;item&gt;58&lt;/item&gt;&lt;item&gt;60&lt;/item&gt;&lt;item&gt;61&lt;/item&gt;&lt;/record-ids&gt;&lt;/item&gt;&lt;/Libraries&gt;"/>
  </w:docVars>
  <w:rsids>
    <w:rsidRoot w:val="00A444F8"/>
    <w:rsid w:val="00001F3C"/>
    <w:rsid w:val="00020890"/>
    <w:rsid w:val="00051897"/>
    <w:rsid w:val="00070395"/>
    <w:rsid w:val="000735F3"/>
    <w:rsid w:val="000810E9"/>
    <w:rsid w:val="00093AF8"/>
    <w:rsid w:val="000D76CE"/>
    <w:rsid w:val="000F4895"/>
    <w:rsid w:val="00102F28"/>
    <w:rsid w:val="001256BF"/>
    <w:rsid w:val="00133DB1"/>
    <w:rsid w:val="00140623"/>
    <w:rsid w:val="001424B8"/>
    <w:rsid w:val="00144BBD"/>
    <w:rsid w:val="0015499F"/>
    <w:rsid w:val="00157BE0"/>
    <w:rsid w:val="00165F92"/>
    <w:rsid w:val="00194D9E"/>
    <w:rsid w:val="001A2603"/>
    <w:rsid w:val="001D2F9D"/>
    <w:rsid w:val="001E33D1"/>
    <w:rsid w:val="001E523E"/>
    <w:rsid w:val="00200B72"/>
    <w:rsid w:val="00203C8E"/>
    <w:rsid w:val="0024345E"/>
    <w:rsid w:val="00256648"/>
    <w:rsid w:val="002B1496"/>
    <w:rsid w:val="002B284E"/>
    <w:rsid w:val="002C6E67"/>
    <w:rsid w:val="002D5E32"/>
    <w:rsid w:val="00307E43"/>
    <w:rsid w:val="0031418E"/>
    <w:rsid w:val="00331443"/>
    <w:rsid w:val="00331B57"/>
    <w:rsid w:val="00336EDE"/>
    <w:rsid w:val="00352752"/>
    <w:rsid w:val="003A7305"/>
    <w:rsid w:val="003F1C34"/>
    <w:rsid w:val="004176C6"/>
    <w:rsid w:val="0044453D"/>
    <w:rsid w:val="004A11AC"/>
    <w:rsid w:val="004A126F"/>
    <w:rsid w:val="004A1508"/>
    <w:rsid w:val="004B19E4"/>
    <w:rsid w:val="004C1233"/>
    <w:rsid w:val="004F332B"/>
    <w:rsid w:val="00505F92"/>
    <w:rsid w:val="00514134"/>
    <w:rsid w:val="005249F5"/>
    <w:rsid w:val="005436D6"/>
    <w:rsid w:val="00563294"/>
    <w:rsid w:val="0056543E"/>
    <w:rsid w:val="00581124"/>
    <w:rsid w:val="00587377"/>
    <w:rsid w:val="005A6CD6"/>
    <w:rsid w:val="005B48BB"/>
    <w:rsid w:val="005C0ACF"/>
    <w:rsid w:val="005E1DB1"/>
    <w:rsid w:val="005E5A21"/>
    <w:rsid w:val="00633BC7"/>
    <w:rsid w:val="00645486"/>
    <w:rsid w:val="006554DD"/>
    <w:rsid w:val="00657776"/>
    <w:rsid w:val="006A7FC7"/>
    <w:rsid w:val="006B2FCC"/>
    <w:rsid w:val="006B5D40"/>
    <w:rsid w:val="006F0901"/>
    <w:rsid w:val="006F2ADD"/>
    <w:rsid w:val="00701EB0"/>
    <w:rsid w:val="0070442E"/>
    <w:rsid w:val="00704D1D"/>
    <w:rsid w:val="00706029"/>
    <w:rsid w:val="00712597"/>
    <w:rsid w:val="00725C9A"/>
    <w:rsid w:val="0073312A"/>
    <w:rsid w:val="007340E0"/>
    <w:rsid w:val="00780FA9"/>
    <w:rsid w:val="00782125"/>
    <w:rsid w:val="0078416B"/>
    <w:rsid w:val="00784388"/>
    <w:rsid w:val="007C70F4"/>
    <w:rsid w:val="007E433B"/>
    <w:rsid w:val="007E5DC2"/>
    <w:rsid w:val="007F29C6"/>
    <w:rsid w:val="007F5377"/>
    <w:rsid w:val="00820684"/>
    <w:rsid w:val="00850C60"/>
    <w:rsid w:val="00860E45"/>
    <w:rsid w:val="00884BC0"/>
    <w:rsid w:val="008A28D7"/>
    <w:rsid w:val="008C0793"/>
    <w:rsid w:val="008C35B1"/>
    <w:rsid w:val="008F7DAD"/>
    <w:rsid w:val="00903CB1"/>
    <w:rsid w:val="0090483D"/>
    <w:rsid w:val="00906F8A"/>
    <w:rsid w:val="009363C6"/>
    <w:rsid w:val="00937231"/>
    <w:rsid w:val="00957C76"/>
    <w:rsid w:val="00990D23"/>
    <w:rsid w:val="009B160B"/>
    <w:rsid w:val="009C1AC9"/>
    <w:rsid w:val="009C46B0"/>
    <w:rsid w:val="009F2D1B"/>
    <w:rsid w:val="00A0659A"/>
    <w:rsid w:val="00A444F8"/>
    <w:rsid w:val="00A6329F"/>
    <w:rsid w:val="00A67E73"/>
    <w:rsid w:val="00A80DDC"/>
    <w:rsid w:val="00AB372F"/>
    <w:rsid w:val="00AB50F5"/>
    <w:rsid w:val="00B02555"/>
    <w:rsid w:val="00B040A9"/>
    <w:rsid w:val="00B128DE"/>
    <w:rsid w:val="00B21B01"/>
    <w:rsid w:val="00B31FA4"/>
    <w:rsid w:val="00B53688"/>
    <w:rsid w:val="00B64F37"/>
    <w:rsid w:val="00B66577"/>
    <w:rsid w:val="00B77BD6"/>
    <w:rsid w:val="00BB2E03"/>
    <w:rsid w:val="00BE0E06"/>
    <w:rsid w:val="00C248CB"/>
    <w:rsid w:val="00C256C8"/>
    <w:rsid w:val="00C7020B"/>
    <w:rsid w:val="00C8317A"/>
    <w:rsid w:val="00CA1AC9"/>
    <w:rsid w:val="00CD30C4"/>
    <w:rsid w:val="00CD65F4"/>
    <w:rsid w:val="00CF1F6B"/>
    <w:rsid w:val="00D442D4"/>
    <w:rsid w:val="00D4559F"/>
    <w:rsid w:val="00D5778B"/>
    <w:rsid w:val="00D647B5"/>
    <w:rsid w:val="00D76620"/>
    <w:rsid w:val="00DC01FE"/>
    <w:rsid w:val="00DC1DBD"/>
    <w:rsid w:val="00DC539E"/>
    <w:rsid w:val="00DC7694"/>
    <w:rsid w:val="00E27128"/>
    <w:rsid w:val="00E61620"/>
    <w:rsid w:val="00EB2CC5"/>
    <w:rsid w:val="00EE0FC2"/>
    <w:rsid w:val="00EF4E3F"/>
    <w:rsid w:val="00F06DCB"/>
    <w:rsid w:val="00F10A4A"/>
    <w:rsid w:val="00F10F74"/>
    <w:rsid w:val="00F37A62"/>
    <w:rsid w:val="00F47410"/>
    <w:rsid w:val="00F95DBB"/>
    <w:rsid w:val="00FB0C09"/>
    <w:rsid w:val="00FE4711"/>
    <w:rsid w:val="00FE6D52"/>
    <w:rsid w:val="00FF00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6A17DE"/>
  <w15:chartTrackingRefBased/>
  <w15:docId w15:val="{C890B164-21C5-4CE5-98BA-6B9A04E3B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0890"/>
    <w:pPr>
      <w:widowControl w:val="0"/>
      <w:jc w:val="both"/>
    </w:pPr>
    <w:rPr>
      <w:rFonts w:ascii="等线" w:eastAsia="等线" w:hAnsi="等线" w:cs="Times New Roman"/>
    </w:rPr>
  </w:style>
  <w:style w:type="paragraph" w:styleId="1">
    <w:name w:val="heading 1"/>
    <w:basedOn w:val="a"/>
    <w:next w:val="a"/>
    <w:link w:val="10"/>
    <w:uiPriority w:val="9"/>
    <w:qFormat/>
    <w:rsid w:val="002B1496"/>
    <w:pPr>
      <w:outlineLvl w:val="0"/>
    </w:pPr>
    <w:rPr>
      <w:rFonts w:ascii="Times New Roman" w:eastAsia="宋体" w:hAnsi="Times New Roman"/>
      <w:b/>
      <w:bCs/>
      <w:iCs/>
      <w:color w:val="374151"/>
      <w:kern w:val="0"/>
      <w:szCs w:val="21"/>
    </w:rPr>
  </w:style>
  <w:style w:type="paragraph" w:styleId="2">
    <w:name w:val="heading 2"/>
    <w:basedOn w:val="a"/>
    <w:next w:val="a"/>
    <w:link w:val="20"/>
    <w:uiPriority w:val="9"/>
    <w:unhideWhenUsed/>
    <w:qFormat/>
    <w:rsid w:val="002B1496"/>
    <w:pPr>
      <w:spacing w:line="360" w:lineRule="auto"/>
      <w:outlineLvl w:val="1"/>
    </w:pPr>
    <w:rPr>
      <w:rFonts w:ascii="Times New Roman" w:eastAsia="宋体" w:hAnsi="Times New Roman"/>
      <w:b/>
      <w:bCs/>
      <w:color w:val="374151"/>
      <w:kern w:val="0"/>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20890"/>
    <w:pP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020890"/>
    <w:rPr>
      <w:sz w:val="18"/>
      <w:szCs w:val="18"/>
    </w:rPr>
  </w:style>
  <w:style w:type="paragraph" w:styleId="a5">
    <w:name w:val="footer"/>
    <w:basedOn w:val="a"/>
    <w:link w:val="a6"/>
    <w:uiPriority w:val="99"/>
    <w:unhideWhenUsed/>
    <w:rsid w:val="00020890"/>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020890"/>
    <w:rPr>
      <w:sz w:val="18"/>
      <w:szCs w:val="18"/>
    </w:rPr>
  </w:style>
  <w:style w:type="character" w:customStyle="1" w:styleId="fontstyle01">
    <w:name w:val="fontstyle01"/>
    <w:basedOn w:val="a0"/>
    <w:qFormat/>
    <w:rsid w:val="00020890"/>
    <w:rPr>
      <w:rFonts w:ascii="Times New Roman" w:hAnsi="Times New Roman" w:cs="Times New Roman" w:hint="default"/>
      <w:color w:val="0000FF"/>
      <w:sz w:val="24"/>
      <w:szCs w:val="24"/>
    </w:rPr>
  </w:style>
  <w:style w:type="character" w:styleId="a7">
    <w:name w:val="annotation reference"/>
    <w:basedOn w:val="a0"/>
    <w:uiPriority w:val="99"/>
    <w:semiHidden/>
    <w:unhideWhenUsed/>
    <w:rsid w:val="00020890"/>
    <w:rPr>
      <w:sz w:val="21"/>
      <w:szCs w:val="21"/>
    </w:rPr>
  </w:style>
  <w:style w:type="paragraph" w:styleId="a8">
    <w:name w:val="annotation text"/>
    <w:basedOn w:val="a"/>
    <w:link w:val="a9"/>
    <w:uiPriority w:val="99"/>
    <w:semiHidden/>
    <w:unhideWhenUsed/>
    <w:rsid w:val="00020890"/>
    <w:pPr>
      <w:jc w:val="left"/>
    </w:pPr>
  </w:style>
  <w:style w:type="character" w:customStyle="1" w:styleId="a9">
    <w:name w:val="批注文字 字符"/>
    <w:basedOn w:val="a0"/>
    <w:link w:val="a8"/>
    <w:uiPriority w:val="99"/>
    <w:semiHidden/>
    <w:rsid w:val="00020890"/>
    <w:rPr>
      <w:rFonts w:ascii="等线" w:eastAsia="等线" w:hAnsi="等线" w:cs="Times New Roman"/>
    </w:rPr>
  </w:style>
  <w:style w:type="paragraph" w:styleId="aa">
    <w:name w:val="annotation subject"/>
    <w:basedOn w:val="a8"/>
    <w:next w:val="a8"/>
    <w:link w:val="ab"/>
    <w:uiPriority w:val="99"/>
    <w:semiHidden/>
    <w:unhideWhenUsed/>
    <w:rsid w:val="00020890"/>
    <w:rPr>
      <w:b/>
      <w:bCs/>
    </w:rPr>
  </w:style>
  <w:style w:type="character" w:customStyle="1" w:styleId="ab">
    <w:name w:val="批注主题 字符"/>
    <w:basedOn w:val="a9"/>
    <w:link w:val="aa"/>
    <w:uiPriority w:val="99"/>
    <w:semiHidden/>
    <w:rsid w:val="00020890"/>
    <w:rPr>
      <w:rFonts w:ascii="等线" w:eastAsia="等线" w:hAnsi="等线" w:cs="Times New Roman"/>
      <w:b/>
      <w:bCs/>
    </w:rPr>
  </w:style>
  <w:style w:type="paragraph" w:customStyle="1" w:styleId="EndNoteBibliographyTitle">
    <w:name w:val="EndNote Bibliography Title"/>
    <w:basedOn w:val="a"/>
    <w:link w:val="EndNoteBibliographyTitle0"/>
    <w:rsid w:val="00102F28"/>
    <w:pPr>
      <w:jc w:val="center"/>
    </w:pPr>
    <w:rPr>
      <w:noProof/>
      <w:sz w:val="20"/>
    </w:rPr>
  </w:style>
  <w:style w:type="character" w:customStyle="1" w:styleId="EndNoteBibliographyTitle0">
    <w:name w:val="EndNote Bibliography Title 字符"/>
    <w:basedOn w:val="a0"/>
    <w:link w:val="EndNoteBibliographyTitle"/>
    <w:rsid w:val="00102F28"/>
    <w:rPr>
      <w:rFonts w:ascii="等线" w:eastAsia="等线" w:hAnsi="等线" w:cs="Times New Roman"/>
      <w:noProof/>
      <w:sz w:val="20"/>
    </w:rPr>
  </w:style>
  <w:style w:type="paragraph" w:customStyle="1" w:styleId="EndNoteBibliography">
    <w:name w:val="EndNote Bibliography"/>
    <w:basedOn w:val="a"/>
    <w:link w:val="EndNoteBibliography0"/>
    <w:rsid w:val="00102F28"/>
    <w:rPr>
      <w:noProof/>
      <w:sz w:val="20"/>
    </w:rPr>
  </w:style>
  <w:style w:type="character" w:customStyle="1" w:styleId="EndNoteBibliography0">
    <w:name w:val="EndNote Bibliography 字符"/>
    <w:basedOn w:val="a0"/>
    <w:link w:val="EndNoteBibliography"/>
    <w:rsid w:val="00102F28"/>
    <w:rPr>
      <w:rFonts w:ascii="等线" w:eastAsia="等线" w:hAnsi="等线" w:cs="Times New Roman"/>
      <w:noProof/>
      <w:sz w:val="20"/>
    </w:rPr>
  </w:style>
  <w:style w:type="character" w:styleId="ac">
    <w:name w:val="Hyperlink"/>
    <w:basedOn w:val="a0"/>
    <w:uiPriority w:val="99"/>
    <w:unhideWhenUsed/>
    <w:rsid w:val="00102F28"/>
    <w:rPr>
      <w:color w:val="0563C1" w:themeColor="hyperlink"/>
      <w:u w:val="single"/>
    </w:rPr>
  </w:style>
  <w:style w:type="character" w:styleId="ad">
    <w:name w:val="Unresolved Mention"/>
    <w:basedOn w:val="a0"/>
    <w:uiPriority w:val="99"/>
    <w:semiHidden/>
    <w:unhideWhenUsed/>
    <w:rsid w:val="00102F28"/>
    <w:rPr>
      <w:color w:val="605E5C"/>
      <w:shd w:val="clear" w:color="auto" w:fill="E1DFDD"/>
    </w:rPr>
  </w:style>
  <w:style w:type="paragraph" w:styleId="ae">
    <w:name w:val="Revision"/>
    <w:hidden/>
    <w:uiPriority w:val="99"/>
    <w:semiHidden/>
    <w:rsid w:val="00EE0FC2"/>
    <w:rPr>
      <w:rFonts w:ascii="等线" w:eastAsia="等线" w:hAnsi="等线" w:cs="Times New Roman"/>
    </w:rPr>
  </w:style>
  <w:style w:type="character" w:customStyle="1" w:styleId="10">
    <w:name w:val="标题 1 字符"/>
    <w:basedOn w:val="a0"/>
    <w:link w:val="1"/>
    <w:uiPriority w:val="9"/>
    <w:rsid w:val="002B1496"/>
    <w:rPr>
      <w:rFonts w:ascii="Times New Roman" w:eastAsia="宋体" w:hAnsi="Times New Roman" w:cs="Times New Roman"/>
      <w:b/>
      <w:bCs/>
      <w:iCs/>
      <w:color w:val="374151"/>
      <w:kern w:val="0"/>
      <w:szCs w:val="21"/>
    </w:rPr>
  </w:style>
  <w:style w:type="character" w:customStyle="1" w:styleId="20">
    <w:name w:val="标题 2 字符"/>
    <w:basedOn w:val="a0"/>
    <w:link w:val="2"/>
    <w:uiPriority w:val="9"/>
    <w:rsid w:val="002B1496"/>
    <w:rPr>
      <w:rFonts w:ascii="Times New Roman" w:eastAsia="宋体" w:hAnsi="Times New Roman" w:cs="Times New Roman"/>
      <w:b/>
      <w:bCs/>
      <w:color w:val="374151"/>
      <w:kern w:val="0"/>
      <w:szCs w:val="21"/>
    </w:rPr>
  </w:style>
  <w:style w:type="character" w:styleId="af">
    <w:name w:val="line number"/>
    <w:basedOn w:val="a0"/>
    <w:uiPriority w:val="99"/>
    <w:semiHidden/>
    <w:unhideWhenUsed/>
    <w:rsid w:val="009B1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550129">
      <w:bodyDiv w:val="1"/>
      <w:marLeft w:val="0"/>
      <w:marRight w:val="0"/>
      <w:marTop w:val="0"/>
      <w:marBottom w:val="0"/>
      <w:divBdr>
        <w:top w:val="none" w:sz="0" w:space="0" w:color="auto"/>
        <w:left w:val="none" w:sz="0" w:space="0" w:color="auto"/>
        <w:bottom w:val="none" w:sz="0" w:space="0" w:color="auto"/>
        <w:right w:val="none" w:sz="0" w:space="0" w:color="auto"/>
      </w:divBdr>
    </w:div>
    <w:div w:id="1071779101">
      <w:bodyDiv w:val="1"/>
      <w:marLeft w:val="0"/>
      <w:marRight w:val="0"/>
      <w:marTop w:val="0"/>
      <w:marBottom w:val="0"/>
      <w:divBdr>
        <w:top w:val="none" w:sz="0" w:space="0" w:color="auto"/>
        <w:left w:val="none" w:sz="0" w:space="0" w:color="auto"/>
        <w:bottom w:val="none" w:sz="0" w:space="0" w:color="auto"/>
        <w:right w:val="none" w:sz="0" w:space="0" w:color="auto"/>
      </w:divBdr>
    </w:div>
    <w:div w:id="1763212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doi.org/10.1016/j.cropro.2022.106021" TargetMode="External"/><Relationship Id="rId2" Type="http://schemas.openxmlformats.org/officeDocument/2006/relationships/styles" Target="styles.xml"/><Relationship Id="rId16" Type="http://schemas.openxmlformats.org/officeDocument/2006/relationships/hyperlink" Target="https://doi.org/10.1016/j.ympev.2019.106694"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jpeg"/><Relationship Id="rId5" Type="http://schemas.openxmlformats.org/officeDocument/2006/relationships/footnotes" Target="footnotes.xml"/><Relationship Id="rId15" Type="http://schemas.openxmlformats.org/officeDocument/2006/relationships/image" Target="media/image5.tiff"/><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023B4-FBEA-45B8-9952-268D63616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22</Pages>
  <Words>12720</Words>
  <Characters>78740</Characters>
  <Application>Microsoft Office Word</Application>
  <DocSecurity>0</DocSecurity>
  <Lines>1711</Lines>
  <Paragraphs>1051</Paragraphs>
  <ScaleCrop>false</ScaleCrop>
  <Company/>
  <LinksUpToDate>false</LinksUpToDate>
  <CharactersWithSpaces>90409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WT X</dc:creator>
  <cp:keywords/>
  <dc:description/>
  <cp:lastModifiedBy>WT X</cp:lastModifiedBy>
  <cp:revision>27</cp:revision>
  <dcterms:created xsi:type="dcterms:W3CDTF">2024-01-24T08:20:00Z</dcterms:created>
  <dcterms:modified xsi:type="dcterms:W3CDTF">2024-01-25T03:09:00Z</dcterms:modified>
</cp:coreProperties>
</file>